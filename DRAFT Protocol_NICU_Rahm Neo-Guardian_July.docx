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D1D0F" w:rsidRPr="00166F55" w:rsidRDefault="00000000">
      <w:pPr>
        <w:rPr>
          <w:szCs w:val="24"/>
        </w:rPr>
      </w:pPr>
      <w:bookmarkStart w:id="0" w:name="_heading=h.gjdgxs" w:colFirst="0" w:colLast="0"/>
      <w:bookmarkEnd w:id="0"/>
      <w:r w:rsidRPr="00166F55">
        <w:rPr>
          <w:b/>
          <w:szCs w:val="24"/>
        </w:rPr>
        <w:t xml:space="preserve">Title: </w:t>
      </w:r>
      <w:r w:rsidRPr="00166F55">
        <w:rPr>
          <w:i/>
          <w:szCs w:val="24"/>
        </w:rPr>
        <w:t>Rahm Neo-Guardian Sensor Pilot Study – Non-invasive monitoring trial</w:t>
      </w:r>
    </w:p>
    <w:p w14:paraId="00000002" w14:textId="77777777" w:rsidR="00DD1D0F" w:rsidRPr="00166F55" w:rsidRDefault="00000000">
      <w:pPr>
        <w:rPr>
          <w:i/>
          <w:szCs w:val="24"/>
        </w:rPr>
      </w:pPr>
      <w:r w:rsidRPr="00166F55">
        <w:rPr>
          <w:i/>
          <w:szCs w:val="24"/>
        </w:rPr>
        <w:t>Principal Investigator: Dr. Helen H. Hu</w:t>
      </w:r>
    </w:p>
    <w:p w14:paraId="00000003" w14:textId="77777777" w:rsidR="00DD1D0F" w:rsidRPr="00166F55" w:rsidRDefault="00DD1D0F">
      <w:pPr>
        <w:rPr>
          <w:i/>
          <w:szCs w:val="24"/>
        </w:rPr>
      </w:pPr>
    </w:p>
    <w:p w14:paraId="00000004" w14:textId="77777777" w:rsidR="00DD1D0F" w:rsidRPr="00166F55" w:rsidRDefault="00000000">
      <w:pPr>
        <w:keepNext/>
        <w:rPr>
          <w:b/>
          <w:color w:val="000000"/>
          <w:szCs w:val="24"/>
        </w:rPr>
      </w:pPr>
      <w:bookmarkStart w:id="1" w:name="_heading=h.30j0zll" w:colFirst="0" w:colLast="0"/>
      <w:bookmarkEnd w:id="1"/>
      <w:r w:rsidRPr="00166F55">
        <w:rPr>
          <w:b/>
          <w:color w:val="000000"/>
          <w:szCs w:val="24"/>
        </w:rPr>
        <w:t xml:space="preserve">Investigational Agents </w:t>
      </w:r>
      <w:r w:rsidRPr="00166F55">
        <w:rPr>
          <w:i/>
          <w:color w:val="000000"/>
          <w:szCs w:val="24"/>
        </w:rPr>
        <w:t>(if applicable)</w:t>
      </w:r>
      <w:r w:rsidRPr="00166F55">
        <w:rPr>
          <w:b/>
          <w:color w:val="000000"/>
          <w:szCs w:val="24"/>
        </w:rPr>
        <w:t>:</w:t>
      </w:r>
    </w:p>
    <w:tbl>
      <w:tblPr>
        <w:tblStyle w:val="a5"/>
        <w:tblW w:w="4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3150"/>
      </w:tblGrid>
      <w:tr w:rsidR="00DD1D0F" w:rsidRPr="00166F55" w14:paraId="7AC410B5" w14:textId="77777777">
        <w:trPr>
          <w:cantSplit/>
        </w:trPr>
        <w:tc>
          <w:tcPr>
            <w:tcW w:w="1638" w:type="dxa"/>
          </w:tcPr>
          <w:p w14:paraId="00000005" w14:textId="77777777" w:rsidR="00DD1D0F" w:rsidRPr="00166F55" w:rsidRDefault="00000000">
            <w:pPr>
              <w:keepNext/>
              <w:rPr>
                <w:szCs w:val="24"/>
              </w:rPr>
            </w:pPr>
            <w:r w:rsidRPr="00166F55">
              <w:rPr>
                <w:szCs w:val="24"/>
              </w:rPr>
              <w:t>Device Name:</w:t>
            </w:r>
          </w:p>
        </w:tc>
        <w:tc>
          <w:tcPr>
            <w:tcW w:w="3150" w:type="dxa"/>
          </w:tcPr>
          <w:p w14:paraId="00000006" w14:textId="77777777" w:rsidR="00DD1D0F" w:rsidRPr="00166F55" w:rsidRDefault="00000000">
            <w:pPr>
              <w:keepNext/>
              <w:rPr>
                <w:szCs w:val="24"/>
              </w:rPr>
            </w:pPr>
            <w:r w:rsidRPr="00166F55">
              <w:rPr>
                <w:szCs w:val="24"/>
              </w:rPr>
              <w:t>Neo-</w:t>
            </w:r>
            <w:proofErr w:type="gramStart"/>
            <w:r w:rsidRPr="00166F55">
              <w:rPr>
                <w:szCs w:val="24"/>
              </w:rPr>
              <w:t>Guardian(</w:t>
            </w:r>
            <w:proofErr w:type="gramEnd"/>
            <w:r w:rsidRPr="00166F55">
              <w:rPr>
                <w:szCs w:val="24"/>
              </w:rPr>
              <w:t xml:space="preserve">™)  </w:t>
            </w:r>
          </w:p>
        </w:tc>
      </w:tr>
      <w:tr w:rsidR="00DD1D0F" w:rsidRPr="00166F55" w14:paraId="4EC1F8DF" w14:textId="77777777">
        <w:trPr>
          <w:cantSplit/>
        </w:trPr>
        <w:tc>
          <w:tcPr>
            <w:tcW w:w="1638" w:type="dxa"/>
          </w:tcPr>
          <w:p w14:paraId="00000007" w14:textId="77777777" w:rsidR="00DD1D0F" w:rsidRPr="00166F55" w:rsidRDefault="00000000">
            <w:pPr>
              <w:keepNext/>
              <w:rPr>
                <w:szCs w:val="24"/>
              </w:rPr>
            </w:pPr>
            <w:r w:rsidRPr="00166F55">
              <w:rPr>
                <w:szCs w:val="24"/>
              </w:rPr>
              <w:t>IND Number:</w:t>
            </w:r>
          </w:p>
        </w:tc>
        <w:tc>
          <w:tcPr>
            <w:tcW w:w="3150" w:type="dxa"/>
          </w:tcPr>
          <w:p w14:paraId="00000008" w14:textId="77777777" w:rsidR="00DD1D0F" w:rsidRPr="00166F55" w:rsidRDefault="00000000">
            <w:pPr>
              <w:keepNext/>
              <w:rPr>
                <w:szCs w:val="24"/>
              </w:rPr>
            </w:pPr>
            <w:r w:rsidRPr="00166F55">
              <w:rPr>
                <w:szCs w:val="24"/>
              </w:rPr>
              <w:t>N/A</w:t>
            </w:r>
          </w:p>
        </w:tc>
      </w:tr>
      <w:tr w:rsidR="00DD1D0F" w:rsidRPr="00166F55" w14:paraId="02756C4A" w14:textId="77777777">
        <w:trPr>
          <w:cantSplit/>
        </w:trPr>
        <w:tc>
          <w:tcPr>
            <w:tcW w:w="1638" w:type="dxa"/>
          </w:tcPr>
          <w:p w14:paraId="00000009" w14:textId="77777777" w:rsidR="00DD1D0F" w:rsidRPr="00166F55" w:rsidRDefault="00000000">
            <w:pPr>
              <w:keepNext/>
              <w:rPr>
                <w:szCs w:val="24"/>
              </w:rPr>
            </w:pPr>
            <w:r w:rsidRPr="00166F55">
              <w:rPr>
                <w:szCs w:val="24"/>
              </w:rPr>
              <w:t>Sponsor:</w:t>
            </w:r>
          </w:p>
        </w:tc>
        <w:tc>
          <w:tcPr>
            <w:tcW w:w="3150" w:type="dxa"/>
          </w:tcPr>
          <w:p w14:paraId="0000000A" w14:textId="77777777" w:rsidR="00DD1D0F" w:rsidRPr="00166F55" w:rsidRDefault="00000000">
            <w:pPr>
              <w:keepNext/>
              <w:rPr>
                <w:szCs w:val="24"/>
              </w:rPr>
            </w:pPr>
            <w:r w:rsidRPr="00166F55">
              <w:rPr>
                <w:szCs w:val="24"/>
              </w:rPr>
              <w:t>Rahm SD Inc.</w:t>
            </w:r>
          </w:p>
        </w:tc>
      </w:tr>
      <w:tr w:rsidR="00DD1D0F" w:rsidRPr="00166F55" w14:paraId="6DC80E39" w14:textId="77777777">
        <w:trPr>
          <w:cantSplit/>
        </w:trPr>
        <w:tc>
          <w:tcPr>
            <w:tcW w:w="1638" w:type="dxa"/>
          </w:tcPr>
          <w:p w14:paraId="0000000B" w14:textId="77777777" w:rsidR="00DD1D0F" w:rsidRPr="00166F55" w:rsidRDefault="00000000">
            <w:pPr>
              <w:rPr>
                <w:szCs w:val="24"/>
              </w:rPr>
            </w:pPr>
            <w:r w:rsidRPr="00166F55">
              <w:rPr>
                <w:szCs w:val="24"/>
              </w:rPr>
              <w:t>Manufacturer:</w:t>
            </w:r>
          </w:p>
        </w:tc>
        <w:tc>
          <w:tcPr>
            <w:tcW w:w="3150" w:type="dxa"/>
          </w:tcPr>
          <w:p w14:paraId="0000000C" w14:textId="77777777" w:rsidR="00DD1D0F" w:rsidRPr="00166F55" w:rsidRDefault="00000000">
            <w:pPr>
              <w:rPr>
                <w:szCs w:val="24"/>
              </w:rPr>
            </w:pPr>
            <w:r w:rsidRPr="00166F55">
              <w:rPr>
                <w:szCs w:val="24"/>
              </w:rPr>
              <w:t>Rahm SD Inc.</w:t>
            </w:r>
          </w:p>
        </w:tc>
      </w:tr>
    </w:tbl>
    <w:p w14:paraId="0000000D" w14:textId="77777777" w:rsidR="00DD1D0F" w:rsidRPr="00166F55" w:rsidRDefault="00000000">
      <w:pPr>
        <w:spacing w:before="0" w:after="0"/>
        <w:rPr>
          <w:i/>
          <w:szCs w:val="24"/>
        </w:rPr>
      </w:pPr>
      <w:r w:rsidRPr="00166F55">
        <w:rPr>
          <w:szCs w:val="24"/>
        </w:rPr>
        <w:br w:type="page"/>
      </w:r>
    </w:p>
    <w:p w14:paraId="0000000E" w14:textId="77777777" w:rsidR="00DD1D0F" w:rsidRPr="00166F55" w:rsidRDefault="00000000">
      <w:pPr>
        <w:pStyle w:val="Heading1"/>
        <w:ind w:left="432" w:hanging="432"/>
      </w:pPr>
      <w:bookmarkStart w:id="2" w:name="_heading=h.1fob9te" w:colFirst="0" w:colLast="0"/>
      <w:bookmarkEnd w:id="2"/>
      <w:r w:rsidRPr="00166F55">
        <w:lastRenderedPageBreak/>
        <w:t xml:space="preserve">TABLE OF CONTENTS </w:t>
      </w:r>
    </w:p>
    <w:sdt>
      <w:sdtPr>
        <w:rPr>
          <w:szCs w:val="24"/>
        </w:rPr>
        <w:id w:val="1506551840"/>
        <w:docPartObj>
          <w:docPartGallery w:val="Table of Contents"/>
          <w:docPartUnique/>
        </w:docPartObj>
      </w:sdtPr>
      <w:sdtContent>
        <w:p w14:paraId="0000000F" w14:textId="77777777" w:rsidR="00DD1D0F" w:rsidRPr="00166F55" w:rsidRDefault="00000000">
          <w:pPr>
            <w:pBdr>
              <w:top w:val="nil"/>
              <w:left w:val="nil"/>
              <w:bottom w:val="nil"/>
              <w:right w:val="nil"/>
              <w:between w:val="nil"/>
            </w:pBdr>
            <w:tabs>
              <w:tab w:val="right" w:pos="9350"/>
            </w:tabs>
            <w:rPr>
              <w:color w:val="000000"/>
              <w:szCs w:val="24"/>
            </w:rPr>
          </w:pPr>
          <w:r w:rsidRPr="00166F55">
            <w:rPr>
              <w:szCs w:val="24"/>
            </w:rPr>
            <w:fldChar w:fldCharType="begin"/>
          </w:r>
          <w:r w:rsidRPr="00166F55">
            <w:rPr>
              <w:szCs w:val="24"/>
            </w:rPr>
            <w:instrText xml:space="preserve"> TOC \h \u \z \t "Heading 1,1,Heading 2,2,Heading 3,3,"</w:instrText>
          </w:r>
          <w:r w:rsidRPr="00166F55">
            <w:rPr>
              <w:szCs w:val="24"/>
            </w:rPr>
            <w:fldChar w:fldCharType="separate"/>
          </w:r>
          <w:hyperlink w:anchor="_heading=h.1fob9te">
            <w:r w:rsidRPr="00166F55">
              <w:rPr>
                <w:color w:val="0000FF"/>
                <w:szCs w:val="24"/>
              </w:rPr>
              <w:t>TABLE OF CONTENTS</w:t>
            </w:r>
            <w:r w:rsidRPr="00166F55">
              <w:rPr>
                <w:color w:val="0000FF"/>
                <w:szCs w:val="24"/>
              </w:rPr>
              <w:tab/>
              <w:t>5</w:t>
            </w:r>
          </w:hyperlink>
        </w:p>
        <w:p w14:paraId="00000010" w14:textId="77777777" w:rsidR="00DD1D0F" w:rsidRPr="00166F55" w:rsidRDefault="00000000">
          <w:pPr>
            <w:pBdr>
              <w:top w:val="nil"/>
              <w:left w:val="nil"/>
              <w:bottom w:val="nil"/>
              <w:right w:val="nil"/>
              <w:between w:val="nil"/>
            </w:pBdr>
            <w:tabs>
              <w:tab w:val="right" w:pos="9350"/>
            </w:tabs>
            <w:rPr>
              <w:color w:val="000000"/>
              <w:szCs w:val="24"/>
            </w:rPr>
          </w:pPr>
          <w:hyperlink w:anchor="_heading=h.3znysh7">
            <w:r w:rsidRPr="00166F55">
              <w:rPr>
                <w:color w:val="0000FF"/>
                <w:szCs w:val="24"/>
              </w:rPr>
              <w:t>STATEMENT OF COMPLIANCE</w:t>
            </w:r>
            <w:r w:rsidRPr="00166F55">
              <w:rPr>
                <w:color w:val="0000FF"/>
                <w:szCs w:val="24"/>
              </w:rPr>
              <w:tab/>
              <w:t>9</w:t>
            </w:r>
          </w:hyperlink>
        </w:p>
        <w:p w14:paraId="00000011"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2et92p0">
            <w:r w:rsidRPr="00166F55">
              <w:rPr>
                <w:color w:val="0000FF"/>
                <w:szCs w:val="24"/>
              </w:rPr>
              <w:t>1</w:t>
            </w:r>
          </w:hyperlink>
          <w:hyperlink w:anchor="_heading=h.2et92p0">
            <w:r w:rsidRPr="00166F55">
              <w:rPr>
                <w:color w:val="000000"/>
                <w:szCs w:val="24"/>
              </w:rPr>
              <w:tab/>
            </w:r>
          </w:hyperlink>
          <w:r w:rsidRPr="00166F55">
            <w:rPr>
              <w:szCs w:val="24"/>
            </w:rPr>
            <w:fldChar w:fldCharType="begin"/>
          </w:r>
          <w:r w:rsidRPr="00166F55">
            <w:rPr>
              <w:szCs w:val="24"/>
            </w:rPr>
            <w:instrText xml:space="preserve"> PAGEREF _heading=h.2et92p0 \h </w:instrText>
          </w:r>
          <w:r w:rsidRPr="00166F55">
            <w:rPr>
              <w:szCs w:val="24"/>
            </w:rPr>
          </w:r>
          <w:r w:rsidRPr="00166F55">
            <w:rPr>
              <w:szCs w:val="24"/>
            </w:rPr>
            <w:fldChar w:fldCharType="separate"/>
          </w:r>
          <w:r w:rsidRPr="00166F55">
            <w:rPr>
              <w:color w:val="0000FF"/>
              <w:szCs w:val="24"/>
            </w:rPr>
            <w:t>PROTOCOL SUMMARY</w:t>
          </w:r>
          <w:r w:rsidRPr="00166F55">
            <w:rPr>
              <w:color w:val="0000FF"/>
              <w:szCs w:val="24"/>
            </w:rPr>
            <w:tab/>
            <w:t>10</w:t>
          </w:r>
          <w:r w:rsidRPr="00166F55">
            <w:rPr>
              <w:szCs w:val="24"/>
            </w:rPr>
            <w:fldChar w:fldCharType="end"/>
          </w:r>
        </w:p>
        <w:p w14:paraId="00000012"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tyjcwt">
            <w:r w:rsidRPr="00166F55">
              <w:rPr>
                <w:color w:val="0000FF"/>
                <w:szCs w:val="24"/>
              </w:rPr>
              <w:t>1.1</w:t>
            </w:r>
          </w:hyperlink>
          <w:hyperlink w:anchor="_heading=h.tyjcwt">
            <w:r w:rsidRPr="00166F55">
              <w:rPr>
                <w:color w:val="000000"/>
                <w:szCs w:val="24"/>
              </w:rPr>
              <w:tab/>
            </w:r>
          </w:hyperlink>
          <w:r w:rsidRPr="00166F55">
            <w:rPr>
              <w:szCs w:val="24"/>
            </w:rPr>
            <w:fldChar w:fldCharType="begin"/>
          </w:r>
          <w:r w:rsidRPr="00166F55">
            <w:rPr>
              <w:szCs w:val="24"/>
            </w:rPr>
            <w:instrText xml:space="preserve"> PAGEREF _heading=h.tyjcwt \h </w:instrText>
          </w:r>
          <w:r w:rsidRPr="00166F55">
            <w:rPr>
              <w:szCs w:val="24"/>
            </w:rPr>
          </w:r>
          <w:r w:rsidRPr="00166F55">
            <w:rPr>
              <w:szCs w:val="24"/>
            </w:rPr>
            <w:fldChar w:fldCharType="separate"/>
          </w:r>
          <w:r w:rsidRPr="00166F55">
            <w:rPr>
              <w:color w:val="0000FF"/>
              <w:szCs w:val="24"/>
            </w:rPr>
            <w:t>Synopsis</w:t>
          </w:r>
          <w:r w:rsidRPr="00166F55">
            <w:rPr>
              <w:color w:val="0000FF"/>
              <w:szCs w:val="24"/>
            </w:rPr>
            <w:tab/>
            <w:t>10</w:t>
          </w:r>
          <w:r w:rsidRPr="00166F55">
            <w:rPr>
              <w:szCs w:val="24"/>
            </w:rPr>
            <w:fldChar w:fldCharType="end"/>
          </w:r>
        </w:p>
        <w:p w14:paraId="00000013"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dy6vkm">
            <w:r w:rsidRPr="00166F55">
              <w:rPr>
                <w:color w:val="0000FF"/>
                <w:szCs w:val="24"/>
              </w:rPr>
              <w:t>1.2</w:t>
            </w:r>
          </w:hyperlink>
          <w:hyperlink w:anchor="_heading=h.3dy6vkm">
            <w:r w:rsidRPr="00166F55">
              <w:rPr>
                <w:color w:val="000000"/>
                <w:szCs w:val="24"/>
              </w:rPr>
              <w:tab/>
            </w:r>
          </w:hyperlink>
          <w:r w:rsidRPr="00166F55">
            <w:rPr>
              <w:szCs w:val="24"/>
            </w:rPr>
            <w:fldChar w:fldCharType="begin"/>
          </w:r>
          <w:r w:rsidRPr="00166F55">
            <w:rPr>
              <w:szCs w:val="24"/>
            </w:rPr>
            <w:instrText xml:space="preserve"> PAGEREF _heading=h.3dy6vkm \h </w:instrText>
          </w:r>
          <w:r w:rsidRPr="00166F55">
            <w:rPr>
              <w:szCs w:val="24"/>
            </w:rPr>
          </w:r>
          <w:r w:rsidRPr="00166F55">
            <w:rPr>
              <w:szCs w:val="24"/>
            </w:rPr>
            <w:fldChar w:fldCharType="separate"/>
          </w:r>
          <w:r w:rsidRPr="00166F55">
            <w:rPr>
              <w:color w:val="0000FF"/>
              <w:szCs w:val="24"/>
            </w:rPr>
            <w:t>Schema</w:t>
          </w:r>
          <w:r w:rsidRPr="00166F55">
            <w:rPr>
              <w:color w:val="0000FF"/>
              <w:szCs w:val="24"/>
            </w:rPr>
            <w:tab/>
            <w:t>10</w:t>
          </w:r>
          <w:r w:rsidRPr="00166F55">
            <w:rPr>
              <w:szCs w:val="24"/>
            </w:rPr>
            <w:fldChar w:fldCharType="end"/>
          </w:r>
        </w:p>
        <w:p w14:paraId="00000014"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t3h5sf">
            <w:r w:rsidRPr="00166F55">
              <w:rPr>
                <w:color w:val="0000FF"/>
                <w:szCs w:val="24"/>
              </w:rPr>
              <w:t>1.3</w:t>
            </w:r>
          </w:hyperlink>
          <w:hyperlink w:anchor="_heading=h.1t3h5sf">
            <w:r w:rsidRPr="00166F55">
              <w:rPr>
                <w:color w:val="000000"/>
                <w:szCs w:val="24"/>
              </w:rPr>
              <w:tab/>
            </w:r>
          </w:hyperlink>
          <w:r w:rsidRPr="00166F55">
            <w:rPr>
              <w:szCs w:val="24"/>
            </w:rPr>
            <w:fldChar w:fldCharType="begin"/>
          </w:r>
          <w:r w:rsidRPr="00166F55">
            <w:rPr>
              <w:szCs w:val="24"/>
            </w:rPr>
            <w:instrText xml:space="preserve"> PAGEREF _heading=h.1t3h5sf \h </w:instrText>
          </w:r>
          <w:r w:rsidRPr="00166F55">
            <w:rPr>
              <w:szCs w:val="24"/>
            </w:rPr>
          </w:r>
          <w:r w:rsidRPr="00166F55">
            <w:rPr>
              <w:szCs w:val="24"/>
            </w:rPr>
            <w:fldChar w:fldCharType="separate"/>
          </w:r>
          <w:r w:rsidRPr="00166F55">
            <w:rPr>
              <w:color w:val="0000FF"/>
              <w:szCs w:val="24"/>
            </w:rPr>
            <w:t>Schedule of Activities (SOA)</w:t>
          </w:r>
          <w:r w:rsidRPr="00166F55">
            <w:rPr>
              <w:color w:val="0000FF"/>
              <w:szCs w:val="24"/>
            </w:rPr>
            <w:tab/>
            <w:t>14</w:t>
          </w:r>
          <w:r w:rsidRPr="00166F55">
            <w:rPr>
              <w:szCs w:val="24"/>
            </w:rPr>
            <w:fldChar w:fldCharType="end"/>
          </w:r>
        </w:p>
        <w:p w14:paraId="00000015"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4d34og8">
            <w:r w:rsidRPr="00166F55">
              <w:rPr>
                <w:color w:val="0000FF"/>
                <w:szCs w:val="24"/>
              </w:rPr>
              <w:t>2</w:t>
            </w:r>
          </w:hyperlink>
          <w:hyperlink w:anchor="_heading=h.4d34og8">
            <w:r w:rsidRPr="00166F55">
              <w:rPr>
                <w:color w:val="000000"/>
                <w:szCs w:val="24"/>
              </w:rPr>
              <w:tab/>
            </w:r>
          </w:hyperlink>
          <w:r w:rsidRPr="00166F55">
            <w:rPr>
              <w:szCs w:val="24"/>
            </w:rPr>
            <w:fldChar w:fldCharType="begin"/>
          </w:r>
          <w:r w:rsidRPr="00166F55">
            <w:rPr>
              <w:szCs w:val="24"/>
            </w:rPr>
            <w:instrText xml:space="preserve"> PAGEREF _heading=h.4d34og8 \h </w:instrText>
          </w:r>
          <w:r w:rsidRPr="00166F55">
            <w:rPr>
              <w:szCs w:val="24"/>
            </w:rPr>
          </w:r>
          <w:r w:rsidRPr="00166F55">
            <w:rPr>
              <w:szCs w:val="24"/>
            </w:rPr>
            <w:fldChar w:fldCharType="separate"/>
          </w:r>
          <w:r w:rsidRPr="00166F55">
            <w:rPr>
              <w:color w:val="0000FF"/>
              <w:szCs w:val="24"/>
            </w:rPr>
            <w:t>INTRODUCTION</w:t>
          </w:r>
          <w:r w:rsidRPr="00166F55">
            <w:rPr>
              <w:color w:val="0000FF"/>
              <w:szCs w:val="24"/>
            </w:rPr>
            <w:tab/>
            <w:t>16</w:t>
          </w:r>
          <w:r w:rsidRPr="00166F55">
            <w:rPr>
              <w:szCs w:val="24"/>
            </w:rPr>
            <w:fldChar w:fldCharType="end"/>
          </w:r>
        </w:p>
        <w:p w14:paraId="00000016"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s8eyo1">
            <w:r w:rsidRPr="00166F55">
              <w:rPr>
                <w:color w:val="0000FF"/>
                <w:szCs w:val="24"/>
              </w:rPr>
              <w:t>2.1</w:t>
            </w:r>
          </w:hyperlink>
          <w:hyperlink w:anchor="_heading=h.2s8eyo1">
            <w:r w:rsidRPr="00166F55">
              <w:rPr>
                <w:color w:val="000000"/>
                <w:szCs w:val="24"/>
              </w:rPr>
              <w:tab/>
            </w:r>
          </w:hyperlink>
          <w:r w:rsidRPr="00166F55">
            <w:rPr>
              <w:szCs w:val="24"/>
            </w:rPr>
            <w:fldChar w:fldCharType="begin"/>
          </w:r>
          <w:r w:rsidRPr="00166F55">
            <w:rPr>
              <w:szCs w:val="24"/>
            </w:rPr>
            <w:instrText xml:space="preserve"> PAGEREF _heading=h.2s8eyo1 \h </w:instrText>
          </w:r>
          <w:r w:rsidRPr="00166F55">
            <w:rPr>
              <w:szCs w:val="24"/>
            </w:rPr>
          </w:r>
          <w:r w:rsidRPr="00166F55">
            <w:rPr>
              <w:szCs w:val="24"/>
            </w:rPr>
            <w:fldChar w:fldCharType="separate"/>
          </w:r>
          <w:r w:rsidRPr="00166F55">
            <w:rPr>
              <w:color w:val="0000FF"/>
              <w:szCs w:val="24"/>
            </w:rPr>
            <w:t>Study Rationale</w:t>
          </w:r>
          <w:r w:rsidRPr="00166F55">
            <w:rPr>
              <w:color w:val="0000FF"/>
              <w:szCs w:val="24"/>
            </w:rPr>
            <w:tab/>
            <w:t>16</w:t>
          </w:r>
          <w:r w:rsidRPr="00166F55">
            <w:rPr>
              <w:szCs w:val="24"/>
            </w:rPr>
            <w:fldChar w:fldCharType="end"/>
          </w:r>
        </w:p>
        <w:p w14:paraId="00000017"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7dp8vu">
            <w:r w:rsidRPr="00166F55">
              <w:rPr>
                <w:color w:val="0000FF"/>
                <w:szCs w:val="24"/>
              </w:rPr>
              <w:t>2.2</w:t>
            </w:r>
          </w:hyperlink>
          <w:hyperlink w:anchor="_heading=h.17dp8vu">
            <w:r w:rsidRPr="00166F55">
              <w:rPr>
                <w:color w:val="000000"/>
                <w:szCs w:val="24"/>
              </w:rPr>
              <w:tab/>
            </w:r>
          </w:hyperlink>
          <w:r w:rsidRPr="00166F55">
            <w:rPr>
              <w:szCs w:val="24"/>
            </w:rPr>
            <w:fldChar w:fldCharType="begin"/>
          </w:r>
          <w:r w:rsidRPr="00166F55">
            <w:rPr>
              <w:szCs w:val="24"/>
            </w:rPr>
            <w:instrText xml:space="preserve"> PAGEREF _heading=h.17dp8vu \h </w:instrText>
          </w:r>
          <w:r w:rsidRPr="00166F55">
            <w:rPr>
              <w:szCs w:val="24"/>
            </w:rPr>
          </w:r>
          <w:r w:rsidRPr="00166F55">
            <w:rPr>
              <w:szCs w:val="24"/>
            </w:rPr>
            <w:fldChar w:fldCharType="separate"/>
          </w:r>
          <w:r w:rsidRPr="00166F55">
            <w:rPr>
              <w:color w:val="0000FF"/>
              <w:szCs w:val="24"/>
            </w:rPr>
            <w:t>Background</w:t>
          </w:r>
          <w:r w:rsidRPr="00166F55">
            <w:rPr>
              <w:color w:val="0000FF"/>
              <w:szCs w:val="24"/>
            </w:rPr>
            <w:tab/>
            <w:t>16</w:t>
          </w:r>
          <w:r w:rsidRPr="00166F55">
            <w:rPr>
              <w:szCs w:val="24"/>
            </w:rPr>
            <w:fldChar w:fldCharType="end"/>
          </w:r>
        </w:p>
        <w:p w14:paraId="00000018"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6in1rg">
            <w:r w:rsidRPr="00166F55">
              <w:rPr>
                <w:color w:val="0000FF"/>
                <w:szCs w:val="24"/>
              </w:rPr>
              <w:t>2.3</w:t>
            </w:r>
          </w:hyperlink>
          <w:hyperlink w:anchor="_heading=h.26in1rg">
            <w:r w:rsidRPr="00166F55">
              <w:rPr>
                <w:color w:val="000000"/>
                <w:szCs w:val="24"/>
              </w:rPr>
              <w:tab/>
            </w:r>
          </w:hyperlink>
          <w:r w:rsidRPr="00166F55">
            <w:rPr>
              <w:szCs w:val="24"/>
            </w:rPr>
            <w:fldChar w:fldCharType="begin"/>
          </w:r>
          <w:r w:rsidRPr="00166F55">
            <w:rPr>
              <w:szCs w:val="24"/>
            </w:rPr>
            <w:instrText xml:space="preserve"> PAGEREF _heading=h.26in1rg \h </w:instrText>
          </w:r>
          <w:r w:rsidRPr="00166F55">
            <w:rPr>
              <w:szCs w:val="24"/>
            </w:rPr>
          </w:r>
          <w:r w:rsidRPr="00166F55">
            <w:rPr>
              <w:szCs w:val="24"/>
            </w:rPr>
            <w:fldChar w:fldCharType="separate"/>
          </w:r>
          <w:r w:rsidRPr="00166F55">
            <w:rPr>
              <w:color w:val="0000FF"/>
              <w:szCs w:val="24"/>
            </w:rPr>
            <w:t>Risk/Benefit Assessment</w:t>
          </w:r>
          <w:r w:rsidRPr="00166F55">
            <w:rPr>
              <w:color w:val="0000FF"/>
              <w:szCs w:val="24"/>
            </w:rPr>
            <w:tab/>
            <w:t>16</w:t>
          </w:r>
          <w:r w:rsidRPr="00166F55">
            <w:rPr>
              <w:szCs w:val="24"/>
            </w:rPr>
            <w:fldChar w:fldCharType="end"/>
          </w:r>
        </w:p>
        <w:p w14:paraId="00000019"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lnxbz9">
            <w:r w:rsidRPr="00166F55">
              <w:rPr>
                <w:color w:val="0000FF"/>
                <w:szCs w:val="24"/>
              </w:rPr>
              <w:t>2.3.1</w:t>
            </w:r>
          </w:hyperlink>
          <w:hyperlink w:anchor="_heading=h.lnxbz9">
            <w:r w:rsidRPr="00166F55">
              <w:rPr>
                <w:color w:val="000000"/>
                <w:szCs w:val="24"/>
              </w:rPr>
              <w:tab/>
            </w:r>
          </w:hyperlink>
          <w:r w:rsidRPr="00166F55">
            <w:rPr>
              <w:szCs w:val="24"/>
            </w:rPr>
            <w:fldChar w:fldCharType="begin"/>
          </w:r>
          <w:r w:rsidRPr="00166F55">
            <w:rPr>
              <w:szCs w:val="24"/>
            </w:rPr>
            <w:instrText xml:space="preserve"> PAGEREF _heading=h.lnxbz9 \h </w:instrText>
          </w:r>
          <w:r w:rsidRPr="00166F55">
            <w:rPr>
              <w:szCs w:val="24"/>
            </w:rPr>
          </w:r>
          <w:r w:rsidRPr="00166F55">
            <w:rPr>
              <w:szCs w:val="24"/>
            </w:rPr>
            <w:fldChar w:fldCharType="separate"/>
          </w:r>
          <w:r w:rsidRPr="00166F55">
            <w:rPr>
              <w:color w:val="0000FF"/>
              <w:szCs w:val="24"/>
            </w:rPr>
            <w:t>Known Potential Risks</w:t>
          </w:r>
          <w:r w:rsidRPr="00166F55">
            <w:rPr>
              <w:color w:val="0000FF"/>
              <w:szCs w:val="24"/>
            </w:rPr>
            <w:tab/>
            <w:t>16</w:t>
          </w:r>
          <w:r w:rsidRPr="00166F55">
            <w:rPr>
              <w:szCs w:val="24"/>
            </w:rPr>
            <w:fldChar w:fldCharType="end"/>
          </w:r>
        </w:p>
        <w:p w14:paraId="0000001A"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5nkun2">
            <w:r w:rsidRPr="00166F55">
              <w:rPr>
                <w:color w:val="0000FF"/>
                <w:szCs w:val="24"/>
              </w:rPr>
              <w:t>2.3.2</w:t>
            </w:r>
          </w:hyperlink>
          <w:hyperlink w:anchor="_heading=h.35nkun2">
            <w:r w:rsidRPr="00166F55">
              <w:rPr>
                <w:color w:val="000000"/>
                <w:szCs w:val="24"/>
              </w:rPr>
              <w:tab/>
            </w:r>
          </w:hyperlink>
          <w:r w:rsidRPr="00166F55">
            <w:rPr>
              <w:szCs w:val="24"/>
            </w:rPr>
            <w:fldChar w:fldCharType="begin"/>
          </w:r>
          <w:r w:rsidRPr="00166F55">
            <w:rPr>
              <w:szCs w:val="24"/>
            </w:rPr>
            <w:instrText xml:space="preserve"> PAGEREF _heading=h.35nkun2 \h </w:instrText>
          </w:r>
          <w:r w:rsidRPr="00166F55">
            <w:rPr>
              <w:szCs w:val="24"/>
            </w:rPr>
          </w:r>
          <w:r w:rsidRPr="00166F55">
            <w:rPr>
              <w:szCs w:val="24"/>
            </w:rPr>
            <w:fldChar w:fldCharType="separate"/>
          </w:r>
          <w:r w:rsidRPr="00166F55">
            <w:rPr>
              <w:color w:val="0000FF"/>
              <w:szCs w:val="24"/>
            </w:rPr>
            <w:t>Known Potential Benefits</w:t>
          </w:r>
          <w:r w:rsidRPr="00166F55">
            <w:rPr>
              <w:color w:val="0000FF"/>
              <w:szCs w:val="24"/>
            </w:rPr>
            <w:tab/>
            <w:t>16</w:t>
          </w:r>
          <w:r w:rsidRPr="00166F55">
            <w:rPr>
              <w:szCs w:val="24"/>
            </w:rPr>
            <w:fldChar w:fldCharType="end"/>
          </w:r>
        </w:p>
        <w:p w14:paraId="0000001B"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ksv4uv">
            <w:r w:rsidRPr="00166F55">
              <w:rPr>
                <w:color w:val="0000FF"/>
                <w:szCs w:val="24"/>
              </w:rPr>
              <w:t>2.3.3</w:t>
            </w:r>
          </w:hyperlink>
          <w:hyperlink w:anchor="_heading=h.1ksv4uv">
            <w:r w:rsidRPr="00166F55">
              <w:rPr>
                <w:color w:val="000000"/>
                <w:szCs w:val="24"/>
              </w:rPr>
              <w:tab/>
            </w:r>
          </w:hyperlink>
          <w:r w:rsidRPr="00166F55">
            <w:rPr>
              <w:szCs w:val="24"/>
            </w:rPr>
            <w:fldChar w:fldCharType="begin"/>
          </w:r>
          <w:r w:rsidRPr="00166F55">
            <w:rPr>
              <w:szCs w:val="24"/>
            </w:rPr>
            <w:instrText xml:space="preserve"> PAGEREF _heading=h.1ksv4uv \h </w:instrText>
          </w:r>
          <w:r w:rsidRPr="00166F55">
            <w:rPr>
              <w:szCs w:val="24"/>
            </w:rPr>
          </w:r>
          <w:r w:rsidRPr="00166F55">
            <w:rPr>
              <w:szCs w:val="24"/>
            </w:rPr>
            <w:fldChar w:fldCharType="separate"/>
          </w:r>
          <w:r w:rsidRPr="00166F55">
            <w:rPr>
              <w:color w:val="0000FF"/>
              <w:szCs w:val="24"/>
            </w:rPr>
            <w:t>Assessment of Potential Risks and Benefits</w:t>
          </w:r>
          <w:r w:rsidRPr="00166F55">
            <w:rPr>
              <w:color w:val="0000FF"/>
              <w:szCs w:val="24"/>
            </w:rPr>
            <w:tab/>
            <w:t>17</w:t>
          </w:r>
          <w:r w:rsidRPr="00166F55">
            <w:rPr>
              <w:szCs w:val="24"/>
            </w:rPr>
            <w:fldChar w:fldCharType="end"/>
          </w:r>
        </w:p>
        <w:p w14:paraId="0000001C"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44sinio">
            <w:r w:rsidRPr="00166F55">
              <w:rPr>
                <w:color w:val="0000FF"/>
                <w:szCs w:val="24"/>
              </w:rPr>
              <w:t>3</w:t>
            </w:r>
          </w:hyperlink>
          <w:hyperlink w:anchor="_heading=h.44sinio">
            <w:r w:rsidRPr="00166F55">
              <w:rPr>
                <w:color w:val="000000"/>
                <w:szCs w:val="24"/>
              </w:rPr>
              <w:tab/>
            </w:r>
          </w:hyperlink>
          <w:r w:rsidRPr="00166F55">
            <w:rPr>
              <w:szCs w:val="24"/>
            </w:rPr>
            <w:fldChar w:fldCharType="begin"/>
          </w:r>
          <w:r w:rsidRPr="00166F55">
            <w:rPr>
              <w:szCs w:val="24"/>
            </w:rPr>
            <w:instrText xml:space="preserve"> PAGEREF _heading=h.44sinio \h </w:instrText>
          </w:r>
          <w:r w:rsidRPr="00166F55">
            <w:rPr>
              <w:szCs w:val="24"/>
            </w:rPr>
          </w:r>
          <w:r w:rsidRPr="00166F55">
            <w:rPr>
              <w:szCs w:val="24"/>
            </w:rPr>
            <w:fldChar w:fldCharType="separate"/>
          </w:r>
          <w:r w:rsidRPr="00166F55">
            <w:rPr>
              <w:color w:val="0000FF"/>
              <w:szCs w:val="24"/>
            </w:rPr>
            <w:t>OBJECTIVES AND ENDPOINTS</w:t>
          </w:r>
          <w:r w:rsidRPr="00166F55">
            <w:rPr>
              <w:color w:val="0000FF"/>
              <w:szCs w:val="24"/>
            </w:rPr>
            <w:tab/>
            <w:t>17</w:t>
          </w:r>
          <w:r w:rsidRPr="00166F55">
            <w:rPr>
              <w:szCs w:val="24"/>
            </w:rPr>
            <w:fldChar w:fldCharType="end"/>
          </w:r>
        </w:p>
        <w:p w14:paraId="0000001D"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2jxsxqh">
            <w:r w:rsidRPr="00166F55">
              <w:rPr>
                <w:color w:val="0000FF"/>
                <w:szCs w:val="24"/>
              </w:rPr>
              <w:t>4</w:t>
            </w:r>
          </w:hyperlink>
          <w:hyperlink w:anchor="_heading=h.2jxsxqh">
            <w:r w:rsidRPr="00166F55">
              <w:rPr>
                <w:color w:val="000000"/>
                <w:szCs w:val="24"/>
              </w:rPr>
              <w:tab/>
            </w:r>
          </w:hyperlink>
          <w:r w:rsidRPr="00166F55">
            <w:rPr>
              <w:szCs w:val="24"/>
            </w:rPr>
            <w:fldChar w:fldCharType="begin"/>
          </w:r>
          <w:r w:rsidRPr="00166F55">
            <w:rPr>
              <w:szCs w:val="24"/>
            </w:rPr>
            <w:instrText xml:space="preserve"> PAGEREF _heading=h.2jxsxqh \h </w:instrText>
          </w:r>
          <w:r w:rsidRPr="00166F55">
            <w:rPr>
              <w:szCs w:val="24"/>
            </w:rPr>
          </w:r>
          <w:r w:rsidRPr="00166F55">
            <w:rPr>
              <w:szCs w:val="24"/>
            </w:rPr>
            <w:fldChar w:fldCharType="separate"/>
          </w:r>
          <w:r w:rsidRPr="00166F55">
            <w:rPr>
              <w:color w:val="0000FF"/>
              <w:szCs w:val="24"/>
            </w:rPr>
            <w:t>STUDY DESIGN</w:t>
          </w:r>
          <w:r w:rsidRPr="00166F55">
            <w:rPr>
              <w:color w:val="0000FF"/>
              <w:szCs w:val="24"/>
            </w:rPr>
            <w:tab/>
            <w:t>19</w:t>
          </w:r>
          <w:r w:rsidRPr="00166F55">
            <w:rPr>
              <w:szCs w:val="24"/>
            </w:rPr>
            <w:fldChar w:fldCharType="end"/>
          </w:r>
        </w:p>
        <w:p w14:paraId="0000001E"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z337ya">
            <w:r w:rsidRPr="00166F55">
              <w:rPr>
                <w:color w:val="0000FF"/>
                <w:szCs w:val="24"/>
              </w:rPr>
              <w:t>4.1</w:t>
            </w:r>
          </w:hyperlink>
          <w:hyperlink w:anchor="_heading=h.z337ya">
            <w:r w:rsidRPr="00166F55">
              <w:rPr>
                <w:color w:val="000000"/>
                <w:szCs w:val="24"/>
              </w:rPr>
              <w:tab/>
            </w:r>
          </w:hyperlink>
          <w:r w:rsidRPr="00166F55">
            <w:rPr>
              <w:szCs w:val="24"/>
            </w:rPr>
            <w:fldChar w:fldCharType="begin"/>
          </w:r>
          <w:r w:rsidRPr="00166F55">
            <w:rPr>
              <w:szCs w:val="24"/>
            </w:rPr>
            <w:instrText xml:space="preserve"> PAGEREF _heading=h.z337ya \h </w:instrText>
          </w:r>
          <w:r w:rsidRPr="00166F55">
            <w:rPr>
              <w:szCs w:val="24"/>
            </w:rPr>
          </w:r>
          <w:r w:rsidRPr="00166F55">
            <w:rPr>
              <w:szCs w:val="24"/>
            </w:rPr>
            <w:fldChar w:fldCharType="separate"/>
          </w:r>
          <w:r w:rsidRPr="00166F55">
            <w:rPr>
              <w:color w:val="0000FF"/>
              <w:szCs w:val="24"/>
            </w:rPr>
            <w:t>Overall Design</w:t>
          </w:r>
          <w:r w:rsidRPr="00166F55">
            <w:rPr>
              <w:color w:val="0000FF"/>
              <w:szCs w:val="24"/>
            </w:rPr>
            <w:tab/>
            <w:t>19</w:t>
          </w:r>
          <w:r w:rsidRPr="00166F55">
            <w:rPr>
              <w:szCs w:val="24"/>
            </w:rPr>
            <w:fldChar w:fldCharType="end"/>
          </w:r>
        </w:p>
        <w:p w14:paraId="0000001F"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j2qqm3">
            <w:r w:rsidRPr="00166F55">
              <w:rPr>
                <w:color w:val="0000FF"/>
                <w:szCs w:val="24"/>
              </w:rPr>
              <w:t>4.2</w:t>
            </w:r>
          </w:hyperlink>
          <w:hyperlink w:anchor="_heading=h.3j2qqm3">
            <w:r w:rsidRPr="00166F55">
              <w:rPr>
                <w:color w:val="000000"/>
                <w:szCs w:val="24"/>
              </w:rPr>
              <w:tab/>
            </w:r>
          </w:hyperlink>
          <w:r w:rsidRPr="00166F55">
            <w:rPr>
              <w:szCs w:val="24"/>
            </w:rPr>
            <w:fldChar w:fldCharType="begin"/>
          </w:r>
          <w:r w:rsidRPr="00166F55">
            <w:rPr>
              <w:szCs w:val="24"/>
            </w:rPr>
            <w:instrText xml:space="preserve"> PAGEREF _heading=h.3j2qqm3 \h </w:instrText>
          </w:r>
          <w:r w:rsidRPr="00166F55">
            <w:rPr>
              <w:szCs w:val="24"/>
            </w:rPr>
          </w:r>
          <w:r w:rsidRPr="00166F55">
            <w:rPr>
              <w:szCs w:val="24"/>
            </w:rPr>
            <w:fldChar w:fldCharType="separate"/>
          </w:r>
          <w:r w:rsidRPr="00166F55">
            <w:rPr>
              <w:color w:val="0000FF"/>
              <w:szCs w:val="24"/>
            </w:rPr>
            <w:t>Scientific Rationale for Study Design</w:t>
          </w:r>
          <w:r w:rsidRPr="00166F55">
            <w:rPr>
              <w:color w:val="0000FF"/>
              <w:szCs w:val="24"/>
            </w:rPr>
            <w:tab/>
            <w:t>20</w:t>
          </w:r>
          <w:r w:rsidRPr="00166F55">
            <w:rPr>
              <w:szCs w:val="24"/>
            </w:rPr>
            <w:fldChar w:fldCharType="end"/>
          </w:r>
        </w:p>
        <w:p w14:paraId="00000020"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oy7u29">
            <w:r w:rsidRPr="00166F55">
              <w:rPr>
                <w:color w:val="0000FF"/>
                <w:szCs w:val="24"/>
              </w:rPr>
              <w:t>4.3</w:t>
            </w:r>
          </w:hyperlink>
          <w:hyperlink w:anchor="_heading=h.3oy7u29">
            <w:r w:rsidRPr="00166F55">
              <w:rPr>
                <w:color w:val="000000"/>
                <w:szCs w:val="24"/>
              </w:rPr>
              <w:tab/>
            </w:r>
          </w:hyperlink>
          <w:r w:rsidRPr="00166F55">
            <w:rPr>
              <w:szCs w:val="24"/>
            </w:rPr>
            <w:fldChar w:fldCharType="begin"/>
          </w:r>
          <w:r w:rsidRPr="00166F55">
            <w:rPr>
              <w:szCs w:val="24"/>
            </w:rPr>
            <w:instrText xml:space="preserve"> PAGEREF _heading=h.3oy7u29 \h </w:instrText>
          </w:r>
          <w:r w:rsidRPr="00166F55">
            <w:rPr>
              <w:szCs w:val="24"/>
            </w:rPr>
          </w:r>
          <w:r w:rsidRPr="00166F55">
            <w:rPr>
              <w:szCs w:val="24"/>
            </w:rPr>
            <w:fldChar w:fldCharType="separate"/>
          </w:r>
          <w:r w:rsidRPr="00166F55">
            <w:rPr>
              <w:color w:val="0000FF"/>
              <w:szCs w:val="24"/>
            </w:rPr>
            <w:t>Justification for Dose</w:t>
          </w:r>
          <w:r w:rsidRPr="00166F55">
            <w:rPr>
              <w:color w:val="0000FF"/>
              <w:szCs w:val="24"/>
            </w:rPr>
            <w:tab/>
            <w:t>20</w:t>
          </w:r>
          <w:r w:rsidRPr="00166F55">
            <w:rPr>
              <w:szCs w:val="24"/>
            </w:rPr>
            <w:fldChar w:fldCharType="end"/>
          </w:r>
        </w:p>
        <w:p w14:paraId="00000021"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1y810tw">
            <w:r w:rsidRPr="00166F55">
              <w:rPr>
                <w:color w:val="0000FF"/>
                <w:szCs w:val="24"/>
              </w:rPr>
              <w:t>5</w:t>
            </w:r>
          </w:hyperlink>
          <w:hyperlink w:anchor="_heading=h.1y810tw">
            <w:r w:rsidRPr="00166F55">
              <w:rPr>
                <w:color w:val="000000"/>
                <w:szCs w:val="24"/>
              </w:rPr>
              <w:tab/>
            </w:r>
          </w:hyperlink>
          <w:r w:rsidRPr="00166F55">
            <w:rPr>
              <w:szCs w:val="24"/>
            </w:rPr>
            <w:fldChar w:fldCharType="begin"/>
          </w:r>
          <w:r w:rsidRPr="00166F55">
            <w:rPr>
              <w:szCs w:val="24"/>
            </w:rPr>
            <w:instrText xml:space="preserve"> PAGEREF _heading=h.1y810tw \h </w:instrText>
          </w:r>
          <w:r w:rsidRPr="00166F55">
            <w:rPr>
              <w:szCs w:val="24"/>
            </w:rPr>
          </w:r>
          <w:r w:rsidRPr="00166F55">
            <w:rPr>
              <w:szCs w:val="24"/>
            </w:rPr>
            <w:fldChar w:fldCharType="separate"/>
          </w:r>
          <w:r w:rsidRPr="00166F55">
            <w:rPr>
              <w:color w:val="0000FF"/>
              <w:szCs w:val="24"/>
            </w:rPr>
            <w:t>STUDY POPULATION</w:t>
          </w:r>
          <w:r w:rsidRPr="00166F55">
            <w:rPr>
              <w:color w:val="0000FF"/>
              <w:szCs w:val="24"/>
            </w:rPr>
            <w:tab/>
            <w:t>20</w:t>
          </w:r>
          <w:r w:rsidRPr="00166F55">
            <w:rPr>
              <w:szCs w:val="24"/>
            </w:rPr>
            <w:fldChar w:fldCharType="end"/>
          </w:r>
        </w:p>
        <w:p w14:paraId="00000022"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4i7ojhp">
            <w:r w:rsidRPr="00166F55">
              <w:rPr>
                <w:color w:val="0000FF"/>
                <w:szCs w:val="24"/>
              </w:rPr>
              <w:t>5.1</w:t>
            </w:r>
          </w:hyperlink>
          <w:hyperlink w:anchor="_heading=h.4i7ojhp">
            <w:r w:rsidRPr="00166F55">
              <w:rPr>
                <w:color w:val="000000"/>
                <w:szCs w:val="24"/>
              </w:rPr>
              <w:tab/>
            </w:r>
          </w:hyperlink>
          <w:r w:rsidRPr="00166F55">
            <w:rPr>
              <w:szCs w:val="24"/>
            </w:rPr>
            <w:fldChar w:fldCharType="begin"/>
          </w:r>
          <w:r w:rsidRPr="00166F55">
            <w:rPr>
              <w:szCs w:val="24"/>
            </w:rPr>
            <w:instrText xml:space="preserve"> PAGEREF _heading=h.4i7ojhp \h </w:instrText>
          </w:r>
          <w:r w:rsidRPr="00166F55">
            <w:rPr>
              <w:szCs w:val="24"/>
            </w:rPr>
          </w:r>
          <w:r w:rsidRPr="00166F55">
            <w:rPr>
              <w:szCs w:val="24"/>
            </w:rPr>
            <w:fldChar w:fldCharType="separate"/>
          </w:r>
          <w:r w:rsidRPr="00166F55">
            <w:rPr>
              <w:color w:val="0000FF"/>
              <w:szCs w:val="24"/>
            </w:rPr>
            <w:t>Inclusion Criteria</w:t>
          </w:r>
          <w:r w:rsidRPr="00166F55">
            <w:rPr>
              <w:color w:val="0000FF"/>
              <w:szCs w:val="24"/>
            </w:rPr>
            <w:tab/>
            <w:t>21</w:t>
          </w:r>
          <w:r w:rsidRPr="00166F55">
            <w:rPr>
              <w:szCs w:val="24"/>
            </w:rPr>
            <w:fldChar w:fldCharType="end"/>
          </w:r>
        </w:p>
        <w:p w14:paraId="00000023"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xcytpi">
            <w:r w:rsidRPr="00166F55">
              <w:rPr>
                <w:color w:val="0000FF"/>
                <w:szCs w:val="24"/>
              </w:rPr>
              <w:t>5.2</w:t>
            </w:r>
          </w:hyperlink>
          <w:hyperlink w:anchor="_heading=h.2xcytpi">
            <w:r w:rsidRPr="00166F55">
              <w:rPr>
                <w:color w:val="000000"/>
                <w:szCs w:val="24"/>
              </w:rPr>
              <w:tab/>
            </w:r>
          </w:hyperlink>
          <w:r w:rsidRPr="00166F55">
            <w:rPr>
              <w:szCs w:val="24"/>
            </w:rPr>
            <w:fldChar w:fldCharType="begin"/>
          </w:r>
          <w:r w:rsidRPr="00166F55">
            <w:rPr>
              <w:szCs w:val="24"/>
            </w:rPr>
            <w:instrText xml:space="preserve"> PAGEREF _heading=h.2xcytpi \h </w:instrText>
          </w:r>
          <w:r w:rsidRPr="00166F55">
            <w:rPr>
              <w:szCs w:val="24"/>
            </w:rPr>
          </w:r>
          <w:r w:rsidRPr="00166F55">
            <w:rPr>
              <w:szCs w:val="24"/>
            </w:rPr>
            <w:fldChar w:fldCharType="separate"/>
          </w:r>
          <w:r w:rsidRPr="00166F55">
            <w:rPr>
              <w:color w:val="0000FF"/>
              <w:szCs w:val="24"/>
            </w:rPr>
            <w:t>Exclusion Criteria</w:t>
          </w:r>
          <w:r w:rsidRPr="00166F55">
            <w:rPr>
              <w:color w:val="0000FF"/>
              <w:szCs w:val="24"/>
            </w:rPr>
            <w:tab/>
            <w:t>22</w:t>
          </w:r>
          <w:r w:rsidRPr="00166F55">
            <w:rPr>
              <w:szCs w:val="24"/>
            </w:rPr>
            <w:fldChar w:fldCharType="end"/>
          </w:r>
        </w:p>
        <w:p w14:paraId="00000024"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whwml4">
            <w:r w:rsidRPr="00166F55">
              <w:rPr>
                <w:color w:val="0000FF"/>
                <w:szCs w:val="24"/>
              </w:rPr>
              <w:t>5.3</w:t>
            </w:r>
          </w:hyperlink>
          <w:hyperlink w:anchor="_heading=h.3whwml4">
            <w:r w:rsidRPr="00166F55">
              <w:rPr>
                <w:color w:val="000000"/>
                <w:szCs w:val="24"/>
              </w:rPr>
              <w:tab/>
            </w:r>
          </w:hyperlink>
          <w:r w:rsidRPr="00166F55">
            <w:rPr>
              <w:szCs w:val="24"/>
            </w:rPr>
            <w:fldChar w:fldCharType="begin"/>
          </w:r>
          <w:r w:rsidRPr="00166F55">
            <w:rPr>
              <w:szCs w:val="24"/>
            </w:rPr>
            <w:instrText xml:space="preserve"> PAGEREF _heading=h.3whwml4 \h </w:instrText>
          </w:r>
          <w:r w:rsidRPr="00166F55">
            <w:rPr>
              <w:szCs w:val="24"/>
            </w:rPr>
          </w:r>
          <w:r w:rsidRPr="00166F55">
            <w:rPr>
              <w:szCs w:val="24"/>
            </w:rPr>
            <w:fldChar w:fldCharType="separate"/>
          </w:r>
          <w:r w:rsidRPr="00166F55">
            <w:rPr>
              <w:color w:val="0000FF"/>
              <w:szCs w:val="24"/>
            </w:rPr>
            <w:t>Inclusion of Vulnerable Participants</w:t>
          </w:r>
          <w:r w:rsidRPr="00166F55">
            <w:rPr>
              <w:color w:val="0000FF"/>
              <w:szCs w:val="24"/>
            </w:rPr>
            <w:tab/>
            <w:t>23</w:t>
          </w:r>
          <w:r w:rsidRPr="00166F55">
            <w:rPr>
              <w:szCs w:val="24"/>
            </w:rPr>
            <w:fldChar w:fldCharType="end"/>
          </w:r>
        </w:p>
        <w:p w14:paraId="00000025"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bn6wsx">
            <w:r w:rsidRPr="00166F55">
              <w:rPr>
                <w:color w:val="0000FF"/>
                <w:szCs w:val="24"/>
              </w:rPr>
              <w:t>5.3.1</w:t>
            </w:r>
          </w:hyperlink>
          <w:hyperlink w:anchor="_heading=h.2bn6wsx">
            <w:r w:rsidRPr="00166F55">
              <w:rPr>
                <w:color w:val="000000"/>
                <w:szCs w:val="24"/>
              </w:rPr>
              <w:tab/>
            </w:r>
          </w:hyperlink>
          <w:r w:rsidRPr="00166F55">
            <w:rPr>
              <w:szCs w:val="24"/>
            </w:rPr>
            <w:fldChar w:fldCharType="begin"/>
          </w:r>
          <w:r w:rsidRPr="00166F55">
            <w:rPr>
              <w:szCs w:val="24"/>
            </w:rPr>
            <w:instrText xml:space="preserve"> PAGEREF _heading=h.2bn6wsx \h </w:instrText>
          </w:r>
          <w:r w:rsidRPr="00166F55">
            <w:rPr>
              <w:szCs w:val="24"/>
            </w:rPr>
          </w:r>
          <w:r w:rsidRPr="00166F55">
            <w:rPr>
              <w:szCs w:val="24"/>
            </w:rPr>
            <w:fldChar w:fldCharType="separate"/>
          </w:r>
          <w:r w:rsidRPr="00166F55">
            <w:rPr>
              <w:color w:val="0000FF"/>
              <w:szCs w:val="24"/>
            </w:rPr>
            <w:t>Participation of NIH Staff or family members of study team members</w:t>
          </w:r>
          <w:r w:rsidRPr="00166F55">
            <w:rPr>
              <w:color w:val="0000FF"/>
              <w:szCs w:val="24"/>
            </w:rPr>
            <w:tab/>
            <w:t>24</w:t>
          </w:r>
          <w:r w:rsidRPr="00166F55">
            <w:rPr>
              <w:szCs w:val="24"/>
            </w:rPr>
            <w:fldChar w:fldCharType="end"/>
          </w:r>
        </w:p>
        <w:p w14:paraId="00000026"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qsh70q">
            <w:r w:rsidRPr="00166F55">
              <w:rPr>
                <w:color w:val="0000FF"/>
                <w:szCs w:val="24"/>
              </w:rPr>
              <w:t>5.4</w:t>
            </w:r>
          </w:hyperlink>
          <w:hyperlink w:anchor="_heading=h.qsh70q">
            <w:r w:rsidRPr="00166F55">
              <w:rPr>
                <w:color w:val="000000"/>
                <w:szCs w:val="24"/>
              </w:rPr>
              <w:tab/>
            </w:r>
          </w:hyperlink>
          <w:r w:rsidRPr="00166F55">
            <w:rPr>
              <w:szCs w:val="24"/>
            </w:rPr>
            <w:fldChar w:fldCharType="begin"/>
          </w:r>
          <w:r w:rsidRPr="00166F55">
            <w:rPr>
              <w:szCs w:val="24"/>
            </w:rPr>
            <w:instrText xml:space="preserve"> PAGEREF _heading=h.qsh70q \h </w:instrText>
          </w:r>
          <w:r w:rsidRPr="00166F55">
            <w:rPr>
              <w:szCs w:val="24"/>
            </w:rPr>
          </w:r>
          <w:r w:rsidRPr="00166F55">
            <w:rPr>
              <w:szCs w:val="24"/>
            </w:rPr>
            <w:fldChar w:fldCharType="separate"/>
          </w:r>
          <w:r w:rsidRPr="00166F55">
            <w:rPr>
              <w:color w:val="0000FF"/>
              <w:szCs w:val="24"/>
            </w:rPr>
            <w:t>Inclusion of Pregnant Women, fetuses or neonates</w:t>
          </w:r>
          <w:r w:rsidRPr="00166F55">
            <w:rPr>
              <w:color w:val="0000FF"/>
              <w:szCs w:val="24"/>
            </w:rPr>
            <w:tab/>
            <w:t>24</w:t>
          </w:r>
          <w:r w:rsidRPr="00166F55">
            <w:rPr>
              <w:szCs w:val="24"/>
            </w:rPr>
            <w:fldChar w:fldCharType="end"/>
          </w:r>
        </w:p>
        <w:p w14:paraId="00000027"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as4poj">
            <w:r w:rsidRPr="00166F55">
              <w:rPr>
                <w:color w:val="0000FF"/>
                <w:szCs w:val="24"/>
              </w:rPr>
              <w:t>5.5</w:t>
            </w:r>
          </w:hyperlink>
          <w:hyperlink w:anchor="_heading=h.3as4poj">
            <w:r w:rsidRPr="00166F55">
              <w:rPr>
                <w:color w:val="000000"/>
                <w:szCs w:val="24"/>
              </w:rPr>
              <w:tab/>
            </w:r>
          </w:hyperlink>
          <w:r w:rsidRPr="00166F55">
            <w:rPr>
              <w:szCs w:val="24"/>
            </w:rPr>
            <w:fldChar w:fldCharType="begin"/>
          </w:r>
          <w:r w:rsidRPr="00166F55">
            <w:rPr>
              <w:szCs w:val="24"/>
            </w:rPr>
            <w:instrText xml:space="preserve"> PAGEREF _heading=h.3as4poj \h </w:instrText>
          </w:r>
          <w:r w:rsidRPr="00166F55">
            <w:rPr>
              <w:szCs w:val="24"/>
            </w:rPr>
          </w:r>
          <w:r w:rsidRPr="00166F55">
            <w:rPr>
              <w:szCs w:val="24"/>
            </w:rPr>
            <w:fldChar w:fldCharType="separate"/>
          </w:r>
          <w:r w:rsidRPr="00166F55">
            <w:rPr>
              <w:color w:val="0000FF"/>
              <w:szCs w:val="24"/>
            </w:rPr>
            <w:t>Lifestyle Considerations</w:t>
          </w:r>
          <w:r w:rsidRPr="00166F55">
            <w:rPr>
              <w:color w:val="0000FF"/>
              <w:szCs w:val="24"/>
            </w:rPr>
            <w:tab/>
            <w:t>24</w:t>
          </w:r>
          <w:r w:rsidRPr="00166F55">
            <w:rPr>
              <w:szCs w:val="24"/>
            </w:rPr>
            <w:fldChar w:fldCharType="end"/>
          </w:r>
        </w:p>
        <w:p w14:paraId="00000028"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pxezwc">
            <w:r w:rsidRPr="00166F55">
              <w:rPr>
                <w:color w:val="0000FF"/>
                <w:szCs w:val="24"/>
              </w:rPr>
              <w:t>5.6</w:t>
            </w:r>
          </w:hyperlink>
          <w:hyperlink w:anchor="_heading=h.1pxezwc">
            <w:r w:rsidRPr="00166F55">
              <w:rPr>
                <w:color w:val="000000"/>
                <w:szCs w:val="24"/>
              </w:rPr>
              <w:tab/>
            </w:r>
          </w:hyperlink>
          <w:r w:rsidRPr="00166F55">
            <w:rPr>
              <w:szCs w:val="24"/>
            </w:rPr>
            <w:fldChar w:fldCharType="begin"/>
          </w:r>
          <w:r w:rsidRPr="00166F55">
            <w:rPr>
              <w:szCs w:val="24"/>
            </w:rPr>
            <w:instrText xml:space="preserve"> PAGEREF _heading=h.1pxezwc \h </w:instrText>
          </w:r>
          <w:r w:rsidRPr="00166F55">
            <w:rPr>
              <w:szCs w:val="24"/>
            </w:rPr>
          </w:r>
          <w:r w:rsidRPr="00166F55">
            <w:rPr>
              <w:szCs w:val="24"/>
            </w:rPr>
            <w:fldChar w:fldCharType="separate"/>
          </w:r>
          <w:r w:rsidRPr="00166F55">
            <w:rPr>
              <w:color w:val="0000FF"/>
              <w:szCs w:val="24"/>
            </w:rPr>
            <w:t>Screen Failures</w:t>
          </w:r>
          <w:r w:rsidRPr="00166F55">
            <w:rPr>
              <w:color w:val="0000FF"/>
              <w:szCs w:val="24"/>
            </w:rPr>
            <w:tab/>
            <w:t>25</w:t>
          </w:r>
          <w:r w:rsidRPr="00166F55">
            <w:rPr>
              <w:szCs w:val="24"/>
            </w:rPr>
            <w:fldChar w:fldCharType="end"/>
          </w:r>
        </w:p>
        <w:p w14:paraId="00000029"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49x2ik5">
            <w:r w:rsidRPr="00166F55">
              <w:rPr>
                <w:color w:val="0000FF"/>
                <w:szCs w:val="24"/>
              </w:rPr>
              <w:t>5.7</w:t>
            </w:r>
          </w:hyperlink>
          <w:hyperlink w:anchor="_heading=h.49x2ik5">
            <w:r w:rsidRPr="00166F55">
              <w:rPr>
                <w:color w:val="000000"/>
                <w:szCs w:val="24"/>
              </w:rPr>
              <w:tab/>
            </w:r>
          </w:hyperlink>
          <w:r w:rsidRPr="00166F55">
            <w:rPr>
              <w:szCs w:val="24"/>
            </w:rPr>
            <w:fldChar w:fldCharType="begin"/>
          </w:r>
          <w:r w:rsidRPr="00166F55">
            <w:rPr>
              <w:szCs w:val="24"/>
            </w:rPr>
            <w:instrText xml:space="preserve"> PAGEREF _heading=h.49x2ik5 \h </w:instrText>
          </w:r>
          <w:r w:rsidRPr="00166F55">
            <w:rPr>
              <w:szCs w:val="24"/>
            </w:rPr>
          </w:r>
          <w:r w:rsidRPr="00166F55">
            <w:rPr>
              <w:szCs w:val="24"/>
            </w:rPr>
            <w:fldChar w:fldCharType="separate"/>
          </w:r>
          <w:r w:rsidRPr="00166F55">
            <w:rPr>
              <w:color w:val="0000FF"/>
              <w:szCs w:val="24"/>
            </w:rPr>
            <w:t>Strategies for Recruitment and Retention</w:t>
          </w:r>
          <w:r w:rsidRPr="00166F55">
            <w:rPr>
              <w:color w:val="0000FF"/>
              <w:szCs w:val="24"/>
            </w:rPr>
            <w:tab/>
            <w:t>25</w:t>
          </w:r>
          <w:r w:rsidRPr="00166F55">
            <w:rPr>
              <w:szCs w:val="24"/>
            </w:rPr>
            <w:fldChar w:fldCharType="end"/>
          </w:r>
        </w:p>
        <w:p w14:paraId="0000002A"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o7alnk">
            <w:r w:rsidRPr="00166F55">
              <w:rPr>
                <w:color w:val="0000FF"/>
                <w:szCs w:val="24"/>
              </w:rPr>
              <w:t>5.7.1</w:t>
            </w:r>
          </w:hyperlink>
          <w:hyperlink w:anchor="_heading=h.3o7alnk">
            <w:r w:rsidRPr="00166F55">
              <w:rPr>
                <w:color w:val="000000"/>
                <w:szCs w:val="24"/>
              </w:rPr>
              <w:tab/>
            </w:r>
          </w:hyperlink>
          <w:r w:rsidRPr="00166F55">
            <w:rPr>
              <w:szCs w:val="24"/>
            </w:rPr>
            <w:fldChar w:fldCharType="begin"/>
          </w:r>
          <w:r w:rsidRPr="00166F55">
            <w:rPr>
              <w:szCs w:val="24"/>
            </w:rPr>
            <w:instrText xml:space="preserve"> PAGEREF _heading=h.3o7alnk \h </w:instrText>
          </w:r>
          <w:r w:rsidRPr="00166F55">
            <w:rPr>
              <w:szCs w:val="24"/>
            </w:rPr>
          </w:r>
          <w:r w:rsidRPr="00166F55">
            <w:rPr>
              <w:szCs w:val="24"/>
            </w:rPr>
            <w:fldChar w:fldCharType="separate"/>
          </w:r>
          <w:r w:rsidRPr="00166F55">
            <w:rPr>
              <w:color w:val="0000FF"/>
              <w:szCs w:val="24"/>
            </w:rPr>
            <w:t>Costs</w:t>
          </w:r>
          <w:r w:rsidRPr="00166F55">
            <w:rPr>
              <w:color w:val="0000FF"/>
              <w:szCs w:val="24"/>
            </w:rPr>
            <w:tab/>
            <w:t>26</w:t>
          </w:r>
          <w:r w:rsidRPr="00166F55">
            <w:rPr>
              <w:szCs w:val="24"/>
            </w:rPr>
            <w:fldChar w:fldCharType="end"/>
          </w:r>
        </w:p>
        <w:p w14:paraId="0000002B"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3ckvvd">
            <w:r w:rsidRPr="00166F55">
              <w:rPr>
                <w:color w:val="0000FF"/>
                <w:szCs w:val="24"/>
              </w:rPr>
              <w:t>5.7.2</w:t>
            </w:r>
          </w:hyperlink>
          <w:hyperlink w:anchor="_heading=h.23ckvvd">
            <w:r w:rsidRPr="00166F55">
              <w:rPr>
                <w:color w:val="000000"/>
                <w:szCs w:val="24"/>
              </w:rPr>
              <w:tab/>
            </w:r>
          </w:hyperlink>
          <w:r w:rsidRPr="00166F55">
            <w:rPr>
              <w:szCs w:val="24"/>
            </w:rPr>
            <w:fldChar w:fldCharType="begin"/>
          </w:r>
          <w:r w:rsidRPr="00166F55">
            <w:rPr>
              <w:szCs w:val="24"/>
            </w:rPr>
            <w:instrText xml:space="preserve"> PAGEREF _heading=h.23ckvvd \h </w:instrText>
          </w:r>
          <w:r w:rsidRPr="00166F55">
            <w:rPr>
              <w:szCs w:val="24"/>
            </w:rPr>
          </w:r>
          <w:r w:rsidRPr="00166F55">
            <w:rPr>
              <w:szCs w:val="24"/>
            </w:rPr>
            <w:fldChar w:fldCharType="separate"/>
          </w:r>
          <w:r w:rsidRPr="00166F55">
            <w:rPr>
              <w:color w:val="0000FF"/>
              <w:szCs w:val="24"/>
            </w:rPr>
            <w:t>Compensation</w:t>
          </w:r>
          <w:r w:rsidRPr="00166F55">
            <w:rPr>
              <w:color w:val="0000FF"/>
              <w:szCs w:val="24"/>
            </w:rPr>
            <w:tab/>
            <w:t>26</w:t>
          </w:r>
          <w:r w:rsidRPr="00166F55">
            <w:rPr>
              <w:szCs w:val="24"/>
            </w:rPr>
            <w:fldChar w:fldCharType="end"/>
          </w:r>
        </w:p>
        <w:p w14:paraId="0000002C"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1hmsyys">
            <w:r w:rsidRPr="00166F55">
              <w:rPr>
                <w:color w:val="0000FF"/>
                <w:szCs w:val="24"/>
              </w:rPr>
              <w:t>6</w:t>
            </w:r>
          </w:hyperlink>
          <w:hyperlink w:anchor="_heading=h.1hmsyys">
            <w:r w:rsidRPr="00166F55">
              <w:rPr>
                <w:color w:val="000000"/>
                <w:szCs w:val="24"/>
              </w:rPr>
              <w:tab/>
            </w:r>
          </w:hyperlink>
          <w:r w:rsidRPr="00166F55">
            <w:rPr>
              <w:szCs w:val="24"/>
            </w:rPr>
            <w:fldChar w:fldCharType="begin"/>
          </w:r>
          <w:r w:rsidRPr="00166F55">
            <w:rPr>
              <w:szCs w:val="24"/>
            </w:rPr>
            <w:instrText xml:space="preserve"> PAGEREF _heading=h.1hmsyys \h </w:instrText>
          </w:r>
          <w:r w:rsidRPr="00166F55">
            <w:rPr>
              <w:szCs w:val="24"/>
            </w:rPr>
          </w:r>
          <w:r w:rsidRPr="00166F55">
            <w:rPr>
              <w:szCs w:val="24"/>
            </w:rPr>
            <w:fldChar w:fldCharType="separate"/>
          </w:r>
          <w:r w:rsidRPr="00166F55">
            <w:rPr>
              <w:color w:val="0000FF"/>
              <w:szCs w:val="24"/>
            </w:rPr>
            <w:t>STUDY INTERVENTION</w:t>
          </w:r>
          <w:r w:rsidRPr="00166F55">
            <w:rPr>
              <w:color w:val="0000FF"/>
              <w:szCs w:val="24"/>
            </w:rPr>
            <w:tab/>
            <w:t>26</w:t>
          </w:r>
          <w:r w:rsidRPr="00166F55">
            <w:rPr>
              <w:szCs w:val="24"/>
            </w:rPr>
            <w:fldChar w:fldCharType="end"/>
          </w:r>
        </w:p>
        <w:p w14:paraId="0000002D"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41mghml">
            <w:r w:rsidRPr="00166F55">
              <w:rPr>
                <w:color w:val="0000FF"/>
                <w:szCs w:val="24"/>
              </w:rPr>
              <w:t>6.1</w:t>
            </w:r>
          </w:hyperlink>
          <w:hyperlink w:anchor="_heading=h.41mghml">
            <w:r w:rsidRPr="00166F55">
              <w:rPr>
                <w:color w:val="000000"/>
                <w:szCs w:val="24"/>
              </w:rPr>
              <w:tab/>
            </w:r>
          </w:hyperlink>
          <w:r w:rsidRPr="00166F55">
            <w:rPr>
              <w:szCs w:val="24"/>
            </w:rPr>
            <w:fldChar w:fldCharType="begin"/>
          </w:r>
          <w:r w:rsidRPr="00166F55">
            <w:rPr>
              <w:szCs w:val="24"/>
            </w:rPr>
            <w:instrText xml:space="preserve"> PAGEREF _heading=h.41mghml \h </w:instrText>
          </w:r>
          <w:r w:rsidRPr="00166F55">
            <w:rPr>
              <w:szCs w:val="24"/>
            </w:rPr>
          </w:r>
          <w:r w:rsidRPr="00166F55">
            <w:rPr>
              <w:szCs w:val="24"/>
            </w:rPr>
            <w:fldChar w:fldCharType="separate"/>
          </w:r>
          <w:r w:rsidRPr="00166F55">
            <w:rPr>
              <w:color w:val="0000FF"/>
              <w:szCs w:val="24"/>
            </w:rPr>
            <w:t>Study Interventions(s) Administration</w:t>
          </w:r>
          <w:r w:rsidRPr="00166F55">
            <w:rPr>
              <w:color w:val="0000FF"/>
              <w:szCs w:val="24"/>
            </w:rPr>
            <w:tab/>
            <w:t>27</w:t>
          </w:r>
          <w:r w:rsidRPr="00166F55">
            <w:rPr>
              <w:szCs w:val="24"/>
            </w:rPr>
            <w:fldChar w:fldCharType="end"/>
          </w:r>
        </w:p>
        <w:p w14:paraId="0000002E"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grqrue">
            <w:r w:rsidRPr="00166F55">
              <w:rPr>
                <w:color w:val="0000FF"/>
                <w:szCs w:val="24"/>
              </w:rPr>
              <w:t>6.1.1</w:t>
            </w:r>
          </w:hyperlink>
          <w:hyperlink w:anchor="_heading=h.2grqrue">
            <w:r w:rsidRPr="00166F55">
              <w:rPr>
                <w:color w:val="000000"/>
                <w:szCs w:val="24"/>
              </w:rPr>
              <w:tab/>
            </w:r>
          </w:hyperlink>
          <w:r w:rsidRPr="00166F55">
            <w:rPr>
              <w:szCs w:val="24"/>
            </w:rPr>
            <w:fldChar w:fldCharType="begin"/>
          </w:r>
          <w:r w:rsidRPr="00166F55">
            <w:rPr>
              <w:szCs w:val="24"/>
            </w:rPr>
            <w:instrText xml:space="preserve"> PAGEREF _heading=h.2grqrue \h </w:instrText>
          </w:r>
          <w:r w:rsidRPr="00166F55">
            <w:rPr>
              <w:szCs w:val="24"/>
            </w:rPr>
          </w:r>
          <w:r w:rsidRPr="00166F55">
            <w:rPr>
              <w:szCs w:val="24"/>
            </w:rPr>
            <w:fldChar w:fldCharType="separate"/>
          </w:r>
          <w:r w:rsidRPr="00166F55">
            <w:rPr>
              <w:color w:val="0000FF"/>
              <w:szCs w:val="24"/>
            </w:rPr>
            <w:t>Study Intervention Description</w:t>
          </w:r>
          <w:r w:rsidRPr="00166F55">
            <w:rPr>
              <w:color w:val="0000FF"/>
              <w:szCs w:val="24"/>
            </w:rPr>
            <w:tab/>
            <w:t>27</w:t>
          </w:r>
          <w:r w:rsidRPr="00166F55">
            <w:rPr>
              <w:szCs w:val="24"/>
            </w:rPr>
            <w:fldChar w:fldCharType="end"/>
          </w:r>
        </w:p>
        <w:p w14:paraId="0000002F"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43i4a2">
            <w:r w:rsidRPr="00166F55">
              <w:rPr>
                <w:color w:val="0000FF"/>
                <w:szCs w:val="24"/>
              </w:rPr>
              <w:t>6.1.2</w:t>
            </w:r>
          </w:hyperlink>
          <w:hyperlink w:anchor="_heading=h.243i4a2">
            <w:r w:rsidRPr="00166F55">
              <w:rPr>
                <w:color w:val="000000"/>
                <w:szCs w:val="24"/>
              </w:rPr>
              <w:tab/>
            </w:r>
          </w:hyperlink>
          <w:r w:rsidRPr="00166F55">
            <w:rPr>
              <w:szCs w:val="24"/>
            </w:rPr>
            <w:fldChar w:fldCharType="begin"/>
          </w:r>
          <w:r w:rsidRPr="00166F55">
            <w:rPr>
              <w:szCs w:val="24"/>
            </w:rPr>
            <w:instrText xml:space="preserve"> PAGEREF _heading=h.243i4a2 \h </w:instrText>
          </w:r>
          <w:r w:rsidRPr="00166F55">
            <w:rPr>
              <w:szCs w:val="24"/>
            </w:rPr>
          </w:r>
          <w:r w:rsidRPr="00166F55">
            <w:rPr>
              <w:szCs w:val="24"/>
            </w:rPr>
            <w:fldChar w:fldCharType="separate"/>
          </w:r>
          <w:r w:rsidRPr="00166F55">
            <w:rPr>
              <w:color w:val="0000FF"/>
              <w:szCs w:val="24"/>
            </w:rPr>
            <w:t>Dosing and Administration</w:t>
          </w:r>
          <w:r w:rsidRPr="00166F55">
            <w:rPr>
              <w:color w:val="0000FF"/>
              <w:szCs w:val="24"/>
            </w:rPr>
            <w:tab/>
            <w:t>28</w:t>
          </w:r>
          <w:r w:rsidRPr="00166F55">
            <w:rPr>
              <w:szCs w:val="24"/>
            </w:rPr>
            <w:fldChar w:fldCharType="end"/>
          </w:r>
        </w:p>
        <w:p w14:paraId="00000030"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fwokq0">
            <w:r w:rsidRPr="00166F55">
              <w:rPr>
                <w:color w:val="0000FF"/>
                <w:szCs w:val="24"/>
              </w:rPr>
              <w:t>6.2</w:t>
            </w:r>
          </w:hyperlink>
          <w:hyperlink w:anchor="_heading=h.3fwokq0">
            <w:r w:rsidRPr="00166F55">
              <w:rPr>
                <w:color w:val="000000"/>
                <w:szCs w:val="24"/>
              </w:rPr>
              <w:tab/>
            </w:r>
          </w:hyperlink>
          <w:r w:rsidRPr="00166F55">
            <w:rPr>
              <w:szCs w:val="24"/>
            </w:rPr>
            <w:fldChar w:fldCharType="begin"/>
          </w:r>
          <w:r w:rsidRPr="00166F55">
            <w:rPr>
              <w:szCs w:val="24"/>
            </w:rPr>
            <w:instrText xml:space="preserve"> PAGEREF _heading=h.3fwokq0 \h </w:instrText>
          </w:r>
          <w:r w:rsidRPr="00166F55">
            <w:rPr>
              <w:szCs w:val="24"/>
            </w:rPr>
          </w:r>
          <w:r w:rsidRPr="00166F55">
            <w:rPr>
              <w:szCs w:val="24"/>
            </w:rPr>
            <w:fldChar w:fldCharType="separate"/>
          </w:r>
          <w:r w:rsidRPr="00166F55">
            <w:rPr>
              <w:color w:val="0000FF"/>
              <w:szCs w:val="24"/>
            </w:rPr>
            <w:t>Preparation/Handling/Storage/Accountability</w:t>
          </w:r>
          <w:r w:rsidRPr="00166F55">
            <w:rPr>
              <w:color w:val="0000FF"/>
              <w:szCs w:val="24"/>
            </w:rPr>
            <w:tab/>
            <w:t>31</w:t>
          </w:r>
          <w:r w:rsidRPr="00166F55">
            <w:rPr>
              <w:szCs w:val="24"/>
            </w:rPr>
            <w:fldChar w:fldCharType="end"/>
          </w:r>
        </w:p>
        <w:p w14:paraId="00000031"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v1yuxt">
            <w:r w:rsidRPr="00166F55">
              <w:rPr>
                <w:color w:val="0000FF"/>
                <w:szCs w:val="24"/>
              </w:rPr>
              <w:t>6.2.1</w:t>
            </w:r>
          </w:hyperlink>
          <w:hyperlink w:anchor="_heading=h.1v1yuxt">
            <w:r w:rsidRPr="00166F55">
              <w:rPr>
                <w:color w:val="000000"/>
                <w:szCs w:val="24"/>
              </w:rPr>
              <w:tab/>
            </w:r>
          </w:hyperlink>
          <w:r w:rsidRPr="00166F55">
            <w:rPr>
              <w:szCs w:val="24"/>
            </w:rPr>
            <w:fldChar w:fldCharType="begin"/>
          </w:r>
          <w:r w:rsidRPr="00166F55">
            <w:rPr>
              <w:szCs w:val="24"/>
            </w:rPr>
            <w:instrText xml:space="preserve"> PAGEREF _heading=h.1v1yuxt \h </w:instrText>
          </w:r>
          <w:r w:rsidRPr="00166F55">
            <w:rPr>
              <w:szCs w:val="24"/>
            </w:rPr>
          </w:r>
          <w:r w:rsidRPr="00166F55">
            <w:rPr>
              <w:szCs w:val="24"/>
            </w:rPr>
            <w:fldChar w:fldCharType="separate"/>
          </w:r>
          <w:r w:rsidRPr="00166F55">
            <w:rPr>
              <w:color w:val="0000FF"/>
              <w:szCs w:val="24"/>
            </w:rPr>
            <w:t>Acquisition and Accountability</w:t>
          </w:r>
          <w:r w:rsidRPr="00166F55">
            <w:rPr>
              <w:color w:val="0000FF"/>
              <w:szCs w:val="24"/>
            </w:rPr>
            <w:tab/>
            <w:t>31</w:t>
          </w:r>
          <w:r w:rsidRPr="00166F55">
            <w:rPr>
              <w:szCs w:val="24"/>
            </w:rPr>
            <w:fldChar w:fldCharType="end"/>
          </w:r>
        </w:p>
        <w:p w14:paraId="00000032"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f1mdlm">
            <w:r w:rsidRPr="00166F55">
              <w:rPr>
                <w:color w:val="0000FF"/>
                <w:szCs w:val="24"/>
              </w:rPr>
              <w:t>6.2.2</w:t>
            </w:r>
          </w:hyperlink>
          <w:hyperlink w:anchor="_heading=h.4f1mdlm">
            <w:r w:rsidRPr="00166F55">
              <w:rPr>
                <w:color w:val="000000"/>
                <w:szCs w:val="24"/>
              </w:rPr>
              <w:tab/>
            </w:r>
          </w:hyperlink>
          <w:r w:rsidRPr="00166F55">
            <w:rPr>
              <w:szCs w:val="24"/>
            </w:rPr>
            <w:fldChar w:fldCharType="begin"/>
          </w:r>
          <w:r w:rsidRPr="00166F55">
            <w:rPr>
              <w:szCs w:val="24"/>
            </w:rPr>
            <w:instrText xml:space="preserve"> PAGEREF _heading=h.4f1mdlm \h </w:instrText>
          </w:r>
          <w:r w:rsidRPr="00166F55">
            <w:rPr>
              <w:szCs w:val="24"/>
            </w:rPr>
          </w:r>
          <w:r w:rsidRPr="00166F55">
            <w:rPr>
              <w:szCs w:val="24"/>
            </w:rPr>
            <w:fldChar w:fldCharType="separate"/>
          </w:r>
          <w:r w:rsidRPr="00166F55">
            <w:rPr>
              <w:color w:val="0000FF"/>
              <w:szCs w:val="24"/>
            </w:rPr>
            <w:t>Formulation, Appearance, Packaging, and Labeling</w:t>
          </w:r>
          <w:r w:rsidRPr="00166F55">
            <w:rPr>
              <w:color w:val="0000FF"/>
              <w:szCs w:val="24"/>
            </w:rPr>
            <w:tab/>
            <w:t>31</w:t>
          </w:r>
          <w:r w:rsidRPr="00166F55">
            <w:rPr>
              <w:szCs w:val="24"/>
            </w:rPr>
            <w:fldChar w:fldCharType="end"/>
          </w:r>
        </w:p>
        <w:p w14:paraId="00000033"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u6wntf">
            <w:r w:rsidRPr="00166F55">
              <w:rPr>
                <w:color w:val="0000FF"/>
                <w:szCs w:val="24"/>
              </w:rPr>
              <w:t>6.2.3</w:t>
            </w:r>
          </w:hyperlink>
          <w:hyperlink w:anchor="_heading=h.2u6wntf">
            <w:r w:rsidRPr="00166F55">
              <w:rPr>
                <w:color w:val="000000"/>
                <w:szCs w:val="24"/>
              </w:rPr>
              <w:tab/>
            </w:r>
          </w:hyperlink>
          <w:r w:rsidRPr="00166F55">
            <w:rPr>
              <w:szCs w:val="24"/>
            </w:rPr>
            <w:fldChar w:fldCharType="begin"/>
          </w:r>
          <w:r w:rsidRPr="00166F55">
            <w:rPr>
              <w:szCs w:val="24"/>
            </w:rPr>
            <w:instrText xml:space="preserve"> PAGEREF _heading=h.2u6wntf \h </w:instrText>
          </w:r>
          <w:r w:rsidRPr="00166F55">
            <w:rPr>
              <w:szCs w:val="24"/>
            </w:rPr>
          </w:r>
          <w:r w:rsidRPr="00166F55">
            <w:rPr>
              <w:szCs w:val="24"/>
            </w:rPr>
            <w:fldChar w:fldCharType="separate"/>
          </w:r>
          <w:r w:rsidRPr="00166F55">
            <w:rPr>
              <w:color w:val="0000FF"/>
              <w:szCs w:val="24"/>
            </w:rPr>
            <w:t>Product Storage and Stability</w:t>
          </w:r>
          <w:r w:rsidRPr="00166F55">
            <w:rPr>
              <w:color w:val="0000FF"/>
              <w:szCs w:val="24"/>
            </w:rPr>
            <w:tab/>
            <w:t>31</w:t>
          </w:r>
          <w:r w:rsidRPr="00166F55">
            <w:rPr>
              <w:szCs w:val="24"/>
            </w:rPr>
            <w:fldChar w:fldCharType="end"/>
          </w:r>
        </w:p>
        <w:p w14:paraId="00000034"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9c6y18">
            <w:r w:rsidRPr="00166F55">
              <w:rPr>
                <w:color w:val="0000FF"/>
                <w:szCs w:val="24"/>
              </w:rPr>
              <w:t>6.2.4</w:t>
            </w:r>
          </w:hyperlink>
          <w:hyperlink w:anchor="_heading=h.19c6y18">
            <w:r w:rsidRPr="00166F55">
              <w:rPr>
                <w:color w:val="000000"/>
                <w:szCs w:val="24"/>
              </w:rPr>
              <w:tab/>
            </w:r>
          </w:hyperlink>
          <w:r w:rsidRPr="00166F55">
            <w:rPr>
              <w:szCs w:val="24"/>
            </w:rPr>
            <w:fldChar w:fldCharType="begin"/>
          </w:r>
          <w:r w:rsidRPr="00166F55">
            <w:rPr>
              <w:szCs w:val="24"/>
            </w:rPr>
            <w:instrText xml:space="preserve"> PAGEREF _heading=h.19c6y18 \h </w:instrText>
          </w:r>
          <w:r w:rsidRPr="00166F55">
            <w:rPr>
              <w:szCs w:val="24"/>
            </w:rPr>
          </w:r>
          <w:r w:rsidRPr="00166F55">
            <w:rPr>
              <w:szCs w:val="24"/>
            </w:rPr>
            <w:fldChar w:fldCharType="separate"/>
          </w:r>
          <w:r w:rsidRPr="00166F55">
            <w:rPr>
              <w:color w:val="0000FF"/>
              <w:szCs w:val="24"/>
            </w:rPr>
            <w:t>Preparation</w:t>
          </w:r>
          <w:r w:rsidRPr="00166F55">
            <w:rPr>
              <w:color w:val="0000FF"/>
              <w:szCs w:val="24"/>
            </w:rPr>
            <w:tab/>
            <w:t>31</w:t>
          </w:r>
          <w:r w:rsidRPr="00166F55">
            <w:rPr>
              <w:szCs w:val="24"/>
            </w:rPr>
            <w:fldChar w:fldCharType="end"/>
          </w:r>
        </w:p>
        <w:p w14:paraId="00000035"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tbugp1">
            <w:r w:rsidRPr="00166F55">
              <w:rPr>
                <w:color w:val="0000FF"/>
                <w:szCs w:val="24"/>
              </w:rPr>
              <w:t>6.3</w:t>
            </w:r>
          </w:hyperlink>
          <w:hyperlink w:anchor="_heading=h.3tbugp1">
            <w:r w:rsidRPr="00166F55">
              <w:rPr>
                <w:color w:val="000000"/>
                <w:szCs w:val="24"/>
              </w:rPr>
              <w:tab/>
            </w:r>
          </w:hyperlink>
          <w:r w:rsidRPr="00166F55">
            <w:rPr>
              <w:szCs w:val="24"/>
            </w:rPr>
            <w:fldChar w:fldCharType="begin"/>
          </w:r>
          <w:r w:rsidRPr="00166F55">
            <w:rPr>
              <w:szCs w:val="24"/>
            </w:rPr>
            <w:instrText xml:space="preserve"> PAGEREF _heading=h.3tbugp1 \h </w:instrText>
          </w:r>
          <w:r w:rsidRPr="00166F55">
            <w:rPr>
              <w:szCs w:val="24"/>
            </w:rPr>
          </w:r>
          <w:r w:rsidRPr="00166F55">
            <w:rPr>
              <w:szCs w:val="24"/>
            </w:rPr>
            <w:fldChar w:fldCharType="separate"/>
          </w:r>
          <w:r w:rsidRPr="00166F55">
            <w:rPr>
              <w:color w:val="0000FF"/>
              <w:szCs w:val="24"/>
            </w:rPr>
            <w:t>Measures to Minimize Bias: Randomization and Blinding</w:t>
          </w:r>
          <w:r w:rsidRPr="00166F55">
            <w:rPr>
              <w:color w:val="0000FF"/>
              <w:szCs w:val="24"/>
            </w:rPr>
            <w:tab/>
            <w:t>31</w:t>
          </w:r>
          <w:r w:rsidRPr="00166F55">
            <w:rPr>
              <w:szCs w:val="24"/>
            </w:rPr>
            <w:fldChar w:fldCharType="end"/>
          </w:r>
        </w:p>
        <w:p w14:paraId="00000036"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8h4qwu">
            <w:r w:rsidRPr="00166F55">
              <w:rPr>
                <w:color w:val="0000FF"/>
                <w:szCs w:val="24"/>
              </w:rPr>
              <w:t>6.4</w:t>
            </w:r>
          </w:hyperlink>
          <w:hyperlink w:anchor="_heading=h.28h4qwu">
            <w:r w:rsidRPr="00166F55">
              <w:rPr>
                <w:color w:val="000000"/>
                <w:szCs w:val="24"/>
              </w:rPr>
              <w:tab/>
            </w:r>
          </w:hyperlink>
          <w:r w:rsidRPr="00166F55">
            <w:rPr>
              <w:szCs w:val="24"/>
            </w:rPr>
            <w:fldChar w:fldCharType="begin"/>
          </w:r>
          <w:r w:rsidRPr="00166F55">
            <w:rPr>
              <w:szCs w:val="24"/>
            </w:rPr>
            <w:instrText xml:space="preserve"> PAGEREF _heading=h.28h4qwu \h </w:instrText>
          </w:r>
          <w:r w:rsidRPr="00166F55">
            <w:rPr>
              <w:szCs w:val="24"/>
            </w:rPr>
          </w:r>
          <w:r w:rsidRPr="00166F55">
            <w:rPr>
              <w:szCs w:val="24"/>
            </w:rPr>
            <w:fldChar w:fldCharType="separate"/>
          </w:r>
          <w:r w:rsidRPr="00166F55">
            <w:rPr>
              <w:color w:val="0000FF"/>
              <w:szCs w:val="24"/>
            </w:rPr>
            <w:t>Study Intervention Compliance</w:t>
          </w:r>
          <w:r w:rsidRPr="00166F55">
            <w:rPr>
              <w:color w:val="0000FF"/>
              <w:szCs w:val="24"/>
            </w:rPr>
            <w:tab/>
            <w:t>32</w:t>
          </w:r>
          <w:r w:rsidRPr="00166F55">
            <w:rPr>
              <w:szCs w:val="24"/>
            </w:rPr>
            <w:fldChar w:fldCharType="end"/>
          </w:r>
        </w:p>
        <w:p w14:paraId="00000037"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nmf14n">
            <w:r w:rsidRPr="00166F55">
              <w:rPr>
                <w:color w:val="0000FF"/>
                <w:szCs w:val="24"/>
              </w:rPr>
              <w:t>6.5</w:t>
            </w:r>
          </w:hyperlink>
          <w:hyperlink w:anchor="_heading=h.nmf14n">
            <w:r w:rsidRPr="00166F55">
              <w:rPr>
                <w:color w:val="000000"/>
                <w:szCs w:val="24"/>
              </w:rPr>
              <w:tab/>
            </w:r>
          </w:hyperlink>
          <w:r w:rsidRPr="00166F55">
            <w:rPr>
              <w:szCs w:val="24"/>
            </w:rPr>
            <w:fldChar w:fldCharType="begin"/>
          </w:r>
          <w:r w:rsidRPr="00166F55">
            <w:rPr>
              <w:szCs w:val="24"/>
            </w:rPr>
            <w:instrText xml:space="preserve"> PAGEREF _heading=h.nmf14n \h </w:instrText>
          </w:r>
          <w:r w:rsidRPr="00166F55">
            <w:rPr>
              <w:szCs w:val="24"/>
            </w:rPr>
          </w:r>
          <w:r w:rsidRPr="00166F55">
            <w:rPr>
              <w:szCs w:val="24"/>
            </w:rPr>
            <w:fldChar w:fldCharType="separate"/>
          </w:r>
          <w:r w:rsidRPr="00166F55">
            <w:rPr>
              <w:color w:val="0000FF"/>
              <w:szCs w:val="24"/>
            </w:rPr>
            <w:t>Concomitant Therapy</w:t>
          </w:r>
          <w:r w:rsidRPr="00166F55">
            <w:rPr>
              <w:color w:val="0000FF"/>
              <w:szCs w:val="24"/>
            </w:rPr>
            <w:tab/>
            <w:t>32</w:t>
          </w:r>
          <w:r w:rsidRPr="00166F55">
            <w:rPr>
              <w:szCs w:val="24"/>
            </w:rPr>
            <w:fldChar w:fldCharType="end"/>
          </w:r>
        </w:p>
        <w:p w14:paraId="00000038"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37m2jsg">
            <w:r w:rsidRPr="00166F55">
              <w:rPr>
                <w:color w:val="0000FF"/>
                <w:szCs w:val="24"/>
              </w:rPr>
              <w:t>7</w:t>
            </w:r>
          </w:hyperlink>
          <w:hyperlink w:anchor="_heading=h.37m2jsg">
            <w:r w:rsidRPr="00166F55">
              <w:rPr>
                <w:color w:val="000000"/>
                <w:szCs w:val="24"/>
              </w:rPr>
              <w:tab/>
            </w:r>
          </w:hyperlink>
          <w:r w:rsidRPr="00166F55">
            <w:rPr>
              <w:szCs w:val="24"/>
            </w:rPr>
            <w:fldChar w:fldCharType="begin"/>
          </w:r>
          <w:r w:rsidRPr="00166F55">
            <w:rPr>
              <w:szCs w:val="24"/>
            </w:rPr>
            <w:instrText xml:space="preserve"> PAGEREF _heading=h.37m2jsg \h </w:instrText>
          </w:r>
          <w:r w:rsidRPr="00166F55">
            <w:rPr>
              <w:szCs w:val="24"/>
            </w:rPr>
          </w:r>
          <w:r w:rsidRPr="00166F55">
            <w:rPr>
              <w:szCs w:val="24"/>
            </w:rPr>
            <w:fldChar w:fldCharType="separate"/>
          </w:r>
          <w:r w:rsidRPr="00166F55">
            <w:rPr>
              <w:color w:val="0000FF"/>
              <w:szCs w:val="24"/>
            </w:rPr>
            <w:t>STUDY INTERVENTION DISCONTINUATION AND PARTICIPANT DISCONTINUATION/WITHDRAWAL</w:t>
          </w:r>
          <w:r w:rsidRPr="00166F55">
            <w:rPr>
              <w:color w:val="0000FF"/>
              <w:szCs w:val="24"/>
            </w:rPr>
            <w:tab/>
            <w:t>33</w:t>
          </w:r>
          <w:r w:rsidRPr="00166F55">
            <w:rPr>
              <w:szCs w:val="24"/>
            </w:rPr>
            <w:fldChar w:fldCharType="end"/>
          </w:r>
        </w:p>
        <w:p w14:paraId="00000039"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mrcu09">
            <w:r w:rsidRPr="00166F55">
              <w:rPr>
                <w:color w:val="0000FF"/>
                <w:szCs w:val="24"/>
              </w:rPr>
              <w:t>7.1</w:t>
            </w:r>
          </w:hyperlink>
          <w:hyperlink w:anchor="_heading=h.1mrcu09">
            <w:r w:rsidRPr="00166F55">
              <w:rPr>
                <w:color w:val="000000"/>
                <w:szCs w:val="24"/>
              </w:rPr>
              <w:tab/>
            </w:r>
          </w:hyperlink>
          <w:r w:rsidRPr="00166F55">
            <w:rPr>
              <w:szCs w:val="24"/>
            </w:rPr>
            <w:fldChar w:fldCharType="begin"/>
          </w:r>
          <w:r w:rsidRPr="00166F55">
            <w:rPr>
              <w:szCs w:val="24"/>
            </w:rPr>
            <w:instrText xml:space="preserve"> PAGEREF _heading=h.1mrcu09 \h </w:instrText>
          </w:r>
          <w:r w:rsidRPr="00166F55">
            <w:rPr>
              <w:szCs w:val="24"/>
            </w:rPr>
          </w:r>
          <w:r w:rsidRPr="00166F55">
            <w:rPr>
              <w:szCs w:val="24"/>
            </w:rPr>
            <w:fldChar w:fldCharType="separate"/>
          </w:r>
          <w:r w:rsidRPr="00166F55">
            <w:rPr>
              <w:color w:val="0000FF"/>
              <w:szCs w:val="24"/>
            </w:rPr>
            <w:t>Discontinuation of Study Intervention</w:t>
          </w:r>
          <w:r w:rsidRPr="00166F55">
            <w:rPr>
              <w:color w:val="0000FF"/>
              <w:szCs w:val="24"/>
            </w:rPr>
            <w:tab/>
            <w:t>33</w:t>
          </w:r>
          <w:r w:rsidRPr="00166F55">
            <w:rPr>
              <w:szCs w:val="24"/>
            </w:rPr>
            <w:fldChar w:fldCharType="end"/>
          </w:r>
        </w:p>
        <w:p w14:paraId="0000003A"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46r0co2">
            <w:r w:rsidRPr="00166F55">
              <w:rPr>
                <w:color w:val="0000FF"/>
                <w:szCs w:val="24"/>
              </w:rPr>
              <w:t>7.2</w:t>
            </w:r>
          </w:hyperlink>
          <w:hyperlink w:anchor="_heading=h.46r0co2">
            <w:r w:rsidRPr="00166F55">
              <w:rPr>
                <w:color w:val="000000"/>
                <w:szCs w:val="24"/>
              </w:rPr>
              <w:tab/>
            </w:r>
          </w:hyperlink>
          <w:r w:rsidRPr="00166F55">
            <w:rPr>
              <w:szCs w:val="24"/>
            </w:rPr>
            <w:fldChar w:fldCharType="begin"/>
          </w:r>
          <w:r w:rsidRPr="00166F55">
            <w:rPr>
              <w:szCs w:val="24"/>
            </w:rPr>
            <w:instrText xml:space="preserve"> PAGEREF _heading=h.46r0co2 \h </w:instrText>
          </w:r>
          <w:r w:rsidRPr="00166F55">
            <w:rPr>
              <w:szCs w:val="24"/>
            </w:rPr>
          </w:r>
          <w:r w:rsidRPr="00166F55">
            <w:rPr>
              <w:szCs w:val="24"/>
            </w:rPr>
            <w:fldChar w:fldCharType="separate"/>
          </w:r>
          <w:r w:rsidRPr="00166F55">
            <w:rPr>
              <w:color w:val="0000FF"/>
              <w:szCs w:val="24"/>
            </w:rPr>
            <w:t>Participant Discontinuation/Withdrawal from the Study</w:t>
          </w:r>
          <w:r w:rsidRPr="00166F55">
            <w:rPr>
              <w:color w:val="0000FF"/>
              <w:szCs w:val="24"/>
            </w:rPr>
            <w:tab/>
            <w:t>34</w:t>
          </w:r>
          <w:r w:rsidRPr="00166F55">
            <w:rPr>
              <w:szCs w:val="24"/>
            </w:rPr>
            <w:fldChar w:fldCharType="end"/>
          </w:r>
        </w:p>
        <w:p w14:paraId="0000003B"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11kx3o">
            <w:r w:rsidRPr="00166F55">
              <w:rPr>
                <w:color w:val="0000FF"/>
                <w:szCs w:val="24"/>
              </w:rPr>
              <w:t>7.3</w:t>
            </w:r>
          </w:hyperlink>
          <w:hyperlink w:anchor="_heading=h.111kx3o">
            <w:r w:rsidRPr="00166F55">
              <w:rPr>
                <w:color w:val="000000"/>
                <w:szCs w:val="24"/>
              </w:rPr>
              <w:tab/>
            </w:r>
          </w:hyperlink>
          <w:r w:rsidRPr="00166F55">
            <w:rPr>
              <w:szCs w:val="24"/>
            </w:rPr>
            <w:fldChar w:fldCharType="begin"/>
          </w:r>
          <w:r w:rsidRPr="00166F55">
            <w:rPr>
              <w:szCs w:val="24"/>
            </w:rPr>
            <w:instrText xml:space="preserve"> PAGEREF _heading=h.111kx3o \h </w:instrText>
          </w:r>
          <w:r w:rsidRPr="00166F55">
            <w:rPr>
              <w:szCs w:val="24"/>
            </w:rPr>
          </w:r>
          <w:r w:rsidRPr="00166F55">
            <w:rPr>
              <w:szCs w:val="24"/>
            </w:rPr>
            <w:fldChar w:fldCharType="separate"/>
          </w:r>
          <w:r w:rsidRPr="00166F55">
            <w:rPr>
              <w:color w:val="0000FF"/>
              <w:szCs w:val="24"/>
            </w:rPr>
            <w:t>Lost to Follow-up</w:t>
          </w:r>
          <w:r w:rsidRPr="00166F55">
            <w:rPr>
              <w:color w:val="0000FF"/>
              <w:szCs w:val="24"/>
            </w:rPr>
            <w:tab/>
            <w:t>35</w:t>
          </w:r>
          <w:r w:rsidRPr="00166F55">
            <w:rPr>
              <w:szCs w:val="24"/>
            </w:rPr>
            <w:fldChar w:fldCharType="end"/>
          </w:r>
        </w:p>
        <w:p w14:paraId="0000003C"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3l18frh">
            <w:r w:rsidRPr="00166F55">
              <w:rPr>
                <w:color w:val="0000FF"/>
                <w:szCs w:val="24"/>
              </w:rPr>
              <w:t>8</w:t>
            </w:r>
          </w:hyperlink>
          <w:hyperlink w:anchor="_heading=h.3l18frh">
            <w:r w:rsidRPr="00166F55">
              <w:rPr>
                <w:color w:val="000000"/>
                <w:szCs w:val="24"/>
              </w:rPr>
              <w:tab/>
            </w:r>
          </w:hyperlink>
          <w:r w:rsidRPr="00166F55">
            <w:rPr>
              <w:szCs w:val="24"/>
            </w:rPr>
            <w:fldChar w:fldCharType="begin"/>
          </w:r>
          <w:r w:rsidRPr="00166F55">
            <w:rPr>
              <w:szCs w:val="24"/>
            </w:rPr>
            <w:instrText xml:space="preserve"> PAGEREF _heading=h.3l18frh \h </w:instrText>
          </w:r>
          <w:r w:rsidRPr="00166F55">
            <w:rPr>
              <w:szCs w:val="24"/>
            </w:rPr>
          </w:r>
          <w:r w:rsidRPr="00166F55">
            <w:rPr>
              <w:szCs w:val="24"/>
            </w:rPr>
            <w:fldChar w:fldCharType="separate"/>
          </w:r>
          <w:r w:rsidRPr="00166F55">
            <w:rPr>
              <w:color w:val="0000FF"/>
              <w:szCs w:val="24"/>
            </w:rPr>
            <w:t>STUDY ASSESSMENTS AND PROCEDURES</w:t>
          </w:r>
          <w:r w:rsidRPr="00166F55">
            <w:rPr>
              <w:color w:val="0000FF"/>
              <w:szCs w:val="24"/>
            </w:rPr>
            <w:tab/>
            <w:t>35</w:t>
          </w:r>
          <w:r w:rsidRPr="00166F55">
            <w:rPr>
              <w:szCs w:val="24"/>
            </w:rPr>
            <w:fldChar w:fldCharType="end"/>
          </w:r>
        </w:p>
        <w:p w14:paraId="0000003D"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06ipza">
            <w:r w:rsidRPr="00166F55">
              <w:rPr>
                <w:color w:val="0000FF"/>
                <w:szCs w:val="24"/>
              </w:rPr>
              <w:t>8.1</w:t>
            </w:r>
          </w:hyperlink>
          <w:hyperlink w:anchor="_heading=h.206ipza">
            <w:r w:rsidRPr="00166F55">
              <w:rPr>
                <w:color w:val="000000"/>
                <w:szCs w:val="24"/>
              </w:rPr>
              <w:tab/>
            </w:r>
          </w:hyperlink>
          <w:r w:rsidRPr="00166F55">
            <w:rPr>
              <w:szCs w:val="24"/>
            </w:rPr>
            <w:fldChar w:fldCharType="begin"/>
          </w:r>
          <w:r w:rsidRPr="00166F55">
            <w:rPr>
              <w:szCs w:val="24"/>
            </w:rPr>
            <w:instrText xml:space="preserve"> PAGEREF _heading=h.206ipza \h </w:instrText>
          </w:r>
          <w:r w:rsidRPr="00166F55">
            <w:rPr>
              <w:szCs w:val="24"/>
            </w:rPr>
          </w:r>
          <w:r w:rsidRPr="00166F55">
            <w:rPr>
              <w:szCs w:val="24"/>
            </w:rPr>
            <w:fldChar w:fldCharType="separate"/>
          </w:r>
          <w:r w:rsidRPr="00166F55">
            <w:rPr>
              <w:color w:val="0000FF"/>
              <w:szCs w:val="24"/>
            </w:rPr>
            <w:t>Screening Procedures</w:t>
          </w:r>
          <w:r w:rsidRPr="00166F55">
            <w:rPr>
              <w:color w:val="0000FF"/>
              <w:szCs w:val="24"/>
            </w:rPr>
            <w:tab/>
            <w:t>35</w:t>
          </w:r>
          <w:r w:rsidRPr="00166F55">
            <w:rPr>
              <w:szCs w:val="24"/>
            </w:rPr>
            <w:fldChar w:fldCharType="end"/>
          </w:r>
        </w:p>
        <w:p w14:paraId="0000003E"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k668n3">
            <w:r w:rsidRPr="00166F55">
              <w:rPr>
                <w:color w:val="0000FF"/>
                <w:szCs w:val="24"/>
              </w:rPr>
              <w:t>8.1.1</w:t>
            </w:r>
          </w:hyperlink>
          <w:hyperlink w:anchor="_heading=h.4k668n3">
            <w:r w:rsidRPr="00166F55">
              <w:rPr>
                <w:color w:val="000000"/>
                <w:szCs w:val="24"/>
              </w:rPr>
              <w:tab/>
            </w:r>
          </w:hyperlink>
          <w:r w:rsidRPr="00166F55">
            <w:rPr>
              <w:szCs w:val="24"/>
            </w:rPr>
            <w:fldChar w:fldCharType="begin"/>
          </w:r>
          <w:r w:rsidRPr="00166F55">
            <w:rPr>
              <w:szCs w:val="24"/>
            </w:rPr>
            <w:instrText xml:space="preserve"> PAGEREF _heading=h.4k668n3 \h </w:instrText>
          </w:r>
          <w:r w:rsidRPr="00166F55">
            <w:rPr>
              <w:szCs w:val="24"/>
            </w:rPr>
          </w:r>
          <w:r w:rsidRPr="00166F55">
            <w:rPr>
              <w:szCs w:val="24"/>
            </w:rPr>
            <w:fldChar w:fldCharType="separate"/>
          </w:r>
          <w:r w:rsidRPr="00166F55">
            <w:rPr>
              <w:color w:val="0000FF"/>
              <w:szCs w:val="24"/>
            </w:rPr>
            <w:t>Screening activities performed prior to obtaining informed consent</w:t>
          </w:r>
          <w:r w:rsidRPr="00166F55">
            <w:rPr>
              <w:color w:val="0000FF"/>
              <w:szCs w:val="24"/>
            </w:rPr>
            <w:tab/>
            <w:t>36</w:t>
          </w:r>
          <w:r w:rsidRPr="00166F55">
            <w:rPr>
              <w:szCs w:val="24"/>
            </w:rPr>
            <w:fldChar w:fldCharType="end"/>
          </w:r>
        </w:p>
        <w:p w14:paraId="0000003F"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zbgiuw">
            <w:r w:rsidRPr="00166F55">
              <w:rPr>
                <w:color w:val="0000FF"/>
                <w:szCs w:val="24"/>
              </w:rPr>
              <w:t>8.1.2</w:t>
            </w:r>
          </w:hyperlink>
          <w:hyperlink w:anchor="_heading=h.2zbgiuw">
            <w:r w:rsidRPr="00166F55">
              <w:rPr>
                <w:color w:val="000000"/>
                <w:szCs w:val="24"/>
              </w:rPr>
              <w:tab/>
            </w:r>
          </w:hyperlink>
          <w:r w:rsidRPr="00166F55">
            <w:rPr>
              <w:szCs w:val="24"/>
            </w:rPr>
            <w:fldChar w:fldCharType="begin"/>
          </w:r>
          <w:r w:rsidRPr="00166F55">
            <w:rPr>
              <w:szCs w:val="24"/>
            </w:rPr>
            <w:instrText xml:space="preserve"> PAGEREF _heading=h.2zbgiuw \h </w:instrText>
          </w:r>
          <w:r w:rsidRPr="00166F55">
            <w:rPr>
              <w:szCs w:val="24"/>
            </w:rPr>
          </w:r>
          <w:r w:rsidRPr="00166F55">
            <w:rPr>
              <w:szCs w:val="24"/>
            </w:rPr>
            <w:fldChar w:fldCharType="separate"/>
          </w:r>
          <w:r w:rsidRPr="00166F55">
            <w:rPr>
              <w:color w:val="0000FF"/>
              <w:szCs w:val="24"/>
            </w:rPr>
            <w:t>Screening activities performed after a consent for screening has been signed</w:t>
          </w:r>
          <w:r w:rsidRPr="00166F55">
            <w:rPr>
              <w:color w:val="0000FF"/>
              <w:szCs w:val="24"/>
            </w:rPr>
            <w:tab/>
            <w:t>36</w:t>
          </w:r>
          <w:r w:rsidRPr="00166F55">
            <w:rPr>
              <w:szCs w:val="24"/>
            </w:rPr>
            <w:fldChar w:fldCharType="end"/>
          </w:r>
        </w:p>
        <w:p w14:paraId="00000040"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egqt2p">
            <w:r w:rsidRPr="00166F55">
              <w:rPr>
                <w:color w:val="0000FF"/>
                <w:szCs w:val="24"/>
              </w:rPr>
              <w:t>8.2</w:t>
            </w:r>
          </w:hyperlink>
          <w:hyperlink w:anchor="_heading=h.1egqt2p">
            <w:r w:rsidRPr="00166F55">
              <w:rPr>
                <w:color w:val="000000"/>
                <w:szCs w:val="24"/>
              </w:rPr>
              <w:tab/>
            </w:r>
          </w:hyperlink>
          <w:r w:rsidRPr="00166F55">
            <w:rPr>
              <w:szCs w:val="24"/>
            </w:rPr>
            <w:fldChar w:fldCharType="begin"/>
          </w:r>
          <w:r w:rsidRPr="00166F55">
            <w:rPr>
              <w:szCs w:val="24"/>
            </w:rPr>
            <w:instrText xml:space="preserve"> PAGEREF _heading=h.1egqt2p \h </w:instrText>
          </w:r>
          <w:r w:rsidRPr="00166F55">
            <w:rPr>
              <w:szCs w:val="24"/>
            </w:rPr>
          </w:r>
          <w:r w:rsidRPr="00166F55">
            <w:rPr>
              <w:szCs w:val="24"/>
            </w:rPr>
            <w:fldChar w:fldCharType="separate"/>
          </w:r>
          <w:r w:rsidRPr="00166F55">
            <w:rPr>
              <w:color w:val="0000FF"/>
              <w:szCs w:val="24"/>
            </w:rPr>
            <w:t>Study Evaluations &amp; Procedures</w:t>
          </w:r>
          <w:r w:rsidRPr="00166F55">
            <w:rPr>
              <w:color w:val="0000FF"/>
              <w:szCs w:val="24"/>
            </w:rPr>
            <w:tab/>
            <w:t>36</w:t>
          </w:r>
          <w:r w:rsidRPr="00166F55">
            <w:rPr>
              <w:szCs w:val="24"/>
            </w:rPr>
            <w:fldChar w:fldCharType="end"/>
          </w:r>
        </w:p>
        <w:p w14:paraId="00000041"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ygebqi">
            <w:r w:rsidRPr="00166F55">
              <w:rPr>
                <w:color w:val="0000FF"/>
                <w:szCs w:val="24"/>
              </w:rPr>
              <w:t>8.2.1</w:t>
            </w:r>
          </w:hyperlink>
          <w:hyperlink w:anchor="_heading=h.3ygebqi">
            <w:r w:rsidRPr="00166F55">
              <w:rPr>
                <w:color w:val="000000"/>
                <w:szCs w:val="24"/>
              </w:rPr>
              <w:tab/>
            </w:r>
          </w:hyperlink>
          <w:r w:rsidRPr="00166F55">
            <w:rPr>
              <w:szCs w:val="24"/>
            </w:rPr>
            <w:fldChar w:fldCharType="begin"/>
          </w:r>
          <w:r w:rsidRPr="00166F55">
            <w:rPr>
              <w:szCs w:val="24"/>
            </w:rPr>
            <w:instrText xml:space="preserve"> PAGEREF _heading=h.3ygebqi \h </w:instrText>
          </w:r>
          <w:r w:rsidRPr="00166F55">
            <w:rPr>
              <w:szCs w:val="24"/>
            </w:rPr>
          </w:r>
          <w:r w:rsidRPr="00166F55">
            <w:rPr>
              <w:szCs w:val="24"/>
            </w:rPr>
            <w:fldChar w:fldCharType="separate"/>
          </w:r>
          <w:r w:rsidRPr="00166F55">
            <w:rPr>
              <w:color w:val="0000FF"/>
              <w:szCs w:val="24"/>
            </w:rPr>
            <w:t>Biospecimen Evaluations</w:t>
          </w:r>
          <w:r w:rsidRPr="00166F55">
            <w:rPr>
              <w:color w:val="0000FF"/>
              <w:szCs w:val="24"/>
            </w:rPr>
            <w:tab/>
            <w:t>38</w:t>
          </w:r>
          <w:r w:rsidRPr="00166F55">
            <w:rPr>
              <w:szCs w:val="24"/>
            </w:rPr>
            <w:fldChar w:fldCharType="end"/>
          </w:r>
        </w:p>
        <w:p w14:paraId="00000042"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dlolyb">
            <w:r w:rsidRPr="00166F55">
              <w:rPr>
                <w:color w:val="0000FF"/>
                <w:szCs w:val="24"/>
              </w:rPr>
              <w:t>8.2.2</w:t>
            </w:r>
          </w:hyperlink>
          <w:hyperlink w:anchor="_heading=h.2dlolyb">
            <w:r w:rsidRPr="00166F55">
              <w:rPr>
                <w:color w:val="000000"/>
                <w:szCs w:val="24"/>
              </w:rPr>
              <w:tab/>
            </w:r>
          </w:hyperlink>
          <w:r w:rsidRPr="00166F55">
            <w:rPr>
              <w:szCs w:val="24"/>
            </w:rPr>
            <w:fldChar w:fldCharType="begin"/>
          </w:r>
          <w:r w:rsidRPr="00166F55">
            <w:rPr>
              <w:szCs w:val="24"/>
            </w:rPr>
            <w:instrText xml:space="preserve"> PAGEREF _heading=h.2dlolyb \h </w:instrText>
          </w:r>
          <w:r w:rsidRPr="00166F55">
            <w:rPr>
              <w:szCs w:val="24"/>
            </w:rPr>
          </w:r>
          <w:r w:rsidRPr="00166F55">
            <w:rPr>
              <w:szCs w:val="24"/>
            </w:rPr>
            <w:fldChar w:fldCharType="separate"/>
          </w:r>
          <w:r w:rsidRPr="00166F55">
            <w:rPr>
              <w:color w:val="0000FF"/>
              <w:szCs w:val="24"/>
            </w:rPr>
            <w:t>Correlative Studies for Research/Pharmacokinetic Studies</w:t>
          </w:r>
          <w:r w:rsidRPr="00166F55">
            <w:rPr>
              <w:color w:val="0000FF"/>
              <w:szCs w:val="24"/>
            </w:rPr>
            <w:tab/>
            <w:t>38</w:t>
          </w:r>
          <w:r w:rsidRPr="00166F55">
            <w:rPr>
              <w:szCs w:val="24"/>
            </w:rPr>
            <w:fldChar w:fldCharType="end"/>
          </w:r>
        </w:p>
        <w:p w14:paraId="00000043"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sqyw64">
            <w:r w:rsidRPr="00166F55">
              <w:rPr>
                <w:color w:val="0000FF"/>
                <w:szCs w:val="24"/>
              </w:rPr>
              <w:t>8.2.3</w:t>
            </w:r>
          </w:hyperlink>
          <w:hyperlink w:anchor="_heading=h.sqyw64">
            <w:r w:rsidRPr="00166F55">
              <w:rPr>
                <w:color w:val="000000"/>
                <w:szCs w:val="24"/>
              </w:rPr>
              <w:tab/>
            </w:r>
          </w:hyperlink>
          <w:r w:rsidRPr="00166F55">
            <w:rPr>
              <w:szCs w:val="24"/>
            </w:rPr>
            <w:fldChar w:fldCharType="begin"/>
          </w:r>
          <w:r w:rsidRPr="00166F55">
            <w:rPr>
              <w:szCs w:val="24"/>
            </w:rPr>
            <w:instrText xml:space="preserve"> PAGEREF _heading=h.sqyw64 \h </w:instrText>
          </w:r>
          <w:r w:rsidRPr="00166F55">
            <w:rPr>
              <w:szCs w:val="24"/>
            </w:rPr>
          </w:r>
          <w:r w:rsidRPr="00166F55">
            <w:rPr>
              <w:szCs w:val="24"/>
            </w:rPr>
            <w:fldChar w:fldCharType="separate"/>
          </w:r>
          <w:r w:rsidRPr="00166F55">
            <w:rPr>
              <w:color w:val="0000FF"/>
              <w:szCs w:val="24"/>
            </w:rPr>
            <w:t>Samples for Genetic/Genomic Analysis</w:t>
          </w:r>
          <w:r w:rsidRPr="00166F55">
            <w:rPr>
              <w:color w:val="0000FF"/>
              <w:szCs w:val="24"/>
            </w:rPr>
            <w:tab/>
            <w:t>39</w:t>
          </w:r>
          <w:r w:rsidRPr="00166F55">
            <w:rPr>
              <w:szCs w:val="24"/>
            </w:rPr>
            <w:fldChar w:fldCharType="end"/>
          </w:r>
        </w:p>
        <w:p w14:paraId="00000044"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r0uhxc">
            <w:r w:rsidRPr="00166F55">
              <w:rPr>
                <w:color w:val="0000FF"/>
                <w:szCs w:val="24"/>
              </w:rPr>
              <w:t>8.3</w:t>
            </w:r>
          </w:hyperlink>
          <w:hyperlink w:anchor="_heading=h.2r0uhxc">
            <w:r w:rsidRPr="00166F55">
              <w:rPr>
                <w:color w:val="000000"/>
                <w:szCs w:val="24"/>
              </w:rPr>
              <w:tab/>
            </w:r>
          </w:hyperlink>
          <w:r w:rsidRPr="00166F55">
            <w:rPr>
              <w:szCs w:val="24"/>
            </w:rPr>
            <w:fldChar w:fldCharType="begin"/>
          </w:r>
          <w:r w:rsidRPr="00166F55">
            <w:rPr>
              <w:szCs w:val="24"/>
            </w:rPr>
            <w:instrText xml:space="preserve"> PAGEREF _heading=h.2r0uhxc \h </w:instrText>
          </w:r>
          <w:r w:rsidRPr="00166F55">
            <w:rPr>
              <w:szCs w:val="24"/>
            </w:rPr>
          </w:r>
          <w:r w:rsidRPr="00166F55">
            <w:rPr>
              <w:szCs w:val="24"/>
            </w:rPr>
            <w:fldChar w:fldCharType="separate"/>
          </w:r>
          <w:r w:rsidRPr="00166F55">
            <w:rPr>
              <w:color w:val="0000FF"/>
              <w:szCs w:val="24"/>
            </w:rPr>
            <w:t>Safety and Other Assessments</w:t>
          </w:r>
          <w:r w:rsidRPr="00166F55">
            <w:rPr>
              <w:color w:val="0000FF"/>
              <w:szCs w:val="24"/>
            </w:rPr>
            <w:tab/>
            <w:t>42</w:t>
          </w:r>
          <w:r w:rsidRPr="00166F55">
            <w:rPr>
              <w:szCs w:val="24"/>
            </w:rPr>
            <w:fldChar w:fldCharType="end"/>
          </w:r>
        </w:p>
        <w:p w14:paraId="00000045"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664s55">
            <w:r w:rsidRPr="00166F55">
              <w:rPr>
                <w:color w:val="0000FF"/>
                <w:szCs w:val="24"/>
              </w:rPr>
              <w:t>8.4</w:t>
            </w:r>
          </w:hyperlink>
          <w:hyperlink w:anchor="_heading=h.1664s55">
            <w:r w:rsidRPr="00166F55">
              <w:rPr>
                <w:color w:val="000000"/>
                <w:szCs w:val="24"/>
              </w:rPr>
              <w:tab/>
            </w:r>
          </w:hyperlink>
          <w:r w:rsidRPr="00166F55">
            <w:rPr>
              <w:szCs w:val="24"/>
            </w:rPr>
            <w:fldChar w:fldCharType="begin"/>
          </w:r>
          <w:r w:rsidRPr="00166F55">
            <w:rPr>
              <w:szCs w:val="24"/>
            </w:rPr>
            <w:instrText xml:space="preserve"> PAGEREF _heading=h.1664s55 \h </w:instrText>
          </w:r>
          <w:r w:rsidRPr="00166F55">
            <w:rPr>
              <w:szCs w:val="24"/>
            </w:rPr>
          </w:r>
          <w:r w:rsidRPr="00166F55">
            <w:rPr>
              <w:szCs w:val="24"/>
            </w:rPr>
            <w:fldChar w:fldCharType="separate"/>
          </w:r>
          <w:r w:rsidRPr="00166F55">
            <w:rPr>
              <w:color w:val="0000FF"/>
              <w:szCs w:val="24"/>
            </w:rPr>
            <w:t>Adverse Events and Serious Adverse Events</w:t>
          </w:r>
          <w:r w:rsidRPr="00166F55">
            <w:rPr>
              <w:color w:val="0000FF"/>
              <w:szCs w:val="24"/>
            </w:rPr>
            <w:tab/>
            <w:t>44</w:t>
          </w:r>
          <w:r w:rsidRPr="00166F55">
            <w:rPr>
              <w:szCs w:val="24"/>
            </w:rPr>
            <w:fldChar w:fldCharType="end"/>
          </w:r>
        </w:p>
        <w:p w14:paraId="00000046"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q5sasy">
            <w:r w:rsidRPr="00166F55">
              <w:rPr>
                <w:color w:val="0000FF"/>
                <w:szCs w:val="24"/>
              </w:rPr>
              <w:t>8.4.1</w:t>
            </w:r>
          </w:hyperlink>
          <w:hyperlink w:anchor="_heading=h.3q5sasy">
            <w:r w:rsidRPr="00166F55">
              <w:rPr>
                <w:color w:val="000000"/>
                <w:szCs w:val="24"/>
              </w:rPr>
              <w:tab/>
            </w:r>
          </w:hyperlink>
          <w:r w:rsidRPr="00166F55">
            <w:rPr>
              <w:szCs w:val="24"/>
            </w:rPr>
            <w:fldChar w:fldCharType="begin"/>
          </w:r>
          <w:r w:rsidRPr="00166F55">
            <w:rPr>
              <w:szCs w:val="24"/>
            </w:rPr>
            <w:instrText xml:space="preserve"> PAGEREF _heading=h.3q5sasy \h </w:instrText>
          </w:r>
          <w:r w:rsidRPr="00166F55">
            <w:rPr>
              <w:szCs w:val="24"/>
            </w:rPr>
          </w:r>
          <w:r w:rsidRPr="00166F55">
            <w:rPr>
              <w:szCs w:val="24"/>
            </w:rPr>
            <w:fldChar w:fldCharType="separate"/>
          </w:r>
          <w:r w:rsidRPr="00166F55">
            <w:rPr>
              <w:color w:val="0000FF"/>
              <w:szCs w:val="24"/>
            </w:rPr>
            <w:t>Definition of Adverse Event</w:t>
          </w:r>
          <w:r w:rsidRPr="00166F55">
            <w:rPr>
              <w:color w:val="0000FF"/>
              <w:szCs w:val="24"/>
            </w:rPr>
            <w:tab/>
            <w:t>44</w:t>
          </w:r>
          <w:r w:rsidRPr="00166F55">
            <w:rPr>
              <w:szCs w:val="24"/>
            </w:rPr>
            <w:fldChar w:fldCharType="end"/>
          </w:r>
        </w:p>
        <w:p w14:paraId="00000047"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kgcv8k">
            <w:r w:rsidRPr="00166F55">
              <w:rPr>
                <w:color w:val="0000FF"/>
                <w:szCs w:val="24"/>
              </w:rPr>
              <w:t>8.4.2</w:t>
            </w:r>
          </w:hyperlink>
          <w:hyperlink w:anchor="_heading=h.kgcv8k">
            <w:r w:rsidRPr="00166F55">
              <w:rPr>
                <w:color w:val="000000"/>
                <w:szCs w:val="24"/>
              </w:rPr>
              <w:tab/>
            </w:r>
          </w:hyperlink>
          <w:r w:rsidRPr="00166F55">
            <w:rPr>
              <w:szCs w:val="24"/>
            </w:rPr>
            <w:fldChar w:fldCharType="begin"/>
          </w:r>
          <w:r w:rsidRPr="00166F55">
            <w:rPr>
              <w:szCs w:val="24"/>
            </w:rPr>
            <w:instrText xml:space="preserve"> PAGEREF _heading=h.kgcv8k \h </w:instrText>
          </w:r>
          <w:r w:rsidRPr="00166F55">
            <w:rPr>
              <w:szCs w:val="24"/>
            </w:rPr>
          </w:r>
          <w:r w:rsidRPr="00166F55">
            <w:rPr>
              <w:szCs w:val="24"/>
            </w:rPr>
            <w:fldChar w:fldCharType="separate"/>
          </w:r>
          <w:r w:rsidRPr="00166F55">
            <w:rPr>
              <w:color w:val="0000FF"/>
              <w:szCs w:val="24"/>
            </w:rPr>
            <w:t>Definition of Serious Adverse Events (SAE)</w:t>
          </w:r>
          <w:r w:rsidRPr="00166F55">
            <w:rPr>
              <w:color w:val="0000FF"/>
              <w:szCs w:val="24"/>
            </w:rPr>
            <w:tab/>
            <w:t>45</w:t>
          </w:r>
          <w:r w:rsidRPr="00166F55">
            <w:rPr>
              <w:szCs w:val="24"/>
            </w:rPr>
            <w:fldChar w:fldCharType="end"/>
          </w:r>
        </w:p>
        <w:p w14:paraId="00000048"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jlao46">
            <w:r w:rsidRPr="00166F55">
              <w:rPr>
                <w:color w:val="0000FF"/>
                <w:szCs w:val="24"/>
              </w:rPr>
              <w:t>8.4.3</w:t>
            </w:r>
          </w:hyperlink>
          <w:hyperlink w:anchor="_heading=h.1jlao46">
            <w:r w:rsidRPr="00166F55">
              <w:rPr>
                <w:color w:val="000000"/>
                <w:szCs w:val="24"/>
              </w:rPr>
              <w:tab/>
            </w:r>
          </w:hyperlink>
          <w:r w:rsidRPr="00166F55">
            <w:rPr>
              <w:szCs w:val="24"/>
            </w:rPr>
            <w:fldChar w:fldCharType="begin"/>
          </w:r>
          <w:r w:rsidRPr="00166F55">
            <w:rPr>
              <w:szCs w:val="24"/>
            </w:rPr>
            <w:instrText xml:space="preserve"> PAGEREF _heading=h.1jlao46 \h </w:instrText>
          </w:r>
          <w:r w:rsidRPr="00166F55">
            <w:rPr>
              <w:szCs w:val="24"/>
            </w:rPr>
          </w:r>
          <w:r w:rsidRPr="00166F55">
            <w:rPr>
              <w:szCs w:val="24"/>
            </w:rPr>
            <w:fldChar w:fldCharType="separate"/>
          </w:r>
          <w:r w:rsidRPr="00166F55">
            <w:rPr>
              <w:color w:val="0000FF"/>
              <w:szCs w:val="24"/>
            </w:rPr>
            <w:t>Classification of an Adverse Event</w:t>
          </w:r>
          <w:r w:rsidRPr="00166F55">
            <w:rPr>
              <w:color w:val="0000FF"/>
              <w:szCs w:val="24"/>
            </w:rPr>
            <w:tab/>
            <w:t>45</w:t>
          </w:r>
          <w:r w:rsidRPr="00166F55">
            <w:rPr>
              <w:szCs w:val="24"/>
            </w:rPr>
            <w:fldChar w:fldCharType="end"/>
          </w:r>
        </w:p>
        <w:p w14:paraId="00000049"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3ky6rz">
            <w:r w:rsidRPr="00166F55">
              <w:rPr>
                <w:color w:val="0000FF"/>
                <w:szCs w:val="24"/>
              </w:rPr>
              <w:t>8.4.4</w:t>
            </w:r>
          </w:hyperlink>
          <w:hyperlink w:anchor="_heading=h.43ky6rz">
            <w:r w:rsidRPr="00166F55">
              <w:rPr>
                <w:color w:val="000000"/>
                <w:szCs w:val="24"/>
              </w:rPr>
              <w:tab/>
            </w:r>
          </w:hyperlink>
          <w:r w:rsidRPr="00166F55">
            <w:rPr>
              <w:szCs w:val="24"/>
            </w:rPr>
            <w:fldChar w:fldCharType="begin"/>
          </w:r>
          <w:r w:rsidRPr="00166F55">
            <w:rPr>
              <w:szCs w:val="24"/>
            </w:rPr>
            <w:instrText xml:space="preserve"> PAGEREF _heading=h.43ky6rz \h </w:instrText>
          </w:r>
          <w:r w:rsidRPr="00166F55">
            <w:rPr>
              <w:szCs w:val="24"/>
            </w:rPr>
          </w:r>
          <w:r w:rsidRPr="00166F55">
            <w:rPr>
              <w:szCs w:val="24"/>
            </w:rPr>
            <w:fldChar w:fldCharType="separate"/>
          </w:r>
          <w:r w:rsidRPr="00166F55">
            <w:rPr>
              <w:color w:val="0000FF"/>
              <w:szCs w:val="24"/>
            </w:rPr>
            <w:t>Time Period and Frequency for Event Assessment and Follow-Up</w:t>
          </w:r>
          <w:r w:rsidRPr="00166F55">
            <w:rPr>
              <w:color w:val="0000FF"/>
              <w:szCs w:val="24"/>
            </w:rPr>
            <w:tab/>
            <w:t>47</w:t>
          </w:r>
          <w:r w:rsidRPr="00166F55">
            <w:rPr>
              <w:szCs w:val="24"/>
            </w:rPr>
            <w:fldChar w:fldCharType="end"/>
          </w:r>
        </w:p>
        <w:p w14:paraId="0000004A"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iq8gzs">
            <w:r w:rsidRPr="00166F55">
              <w:rPr>
                <w:color w:val="0000FF"/>
                <w:szCs w:val="24"/>
              </w:rPr>
              <w:t>8.4.5</w:t>
            </w:r>
          </w:hyperlink>
          <w:hyperlink w:anchor="_heading=h.2iq8gzs">
            <w:r w:rsidRPr="00166F55">
              <w:rPr>
                <w:color w:val="000000"/>
                <w:szCs w:val="24"/>
              </w:rPr>
              <w:tab/>
            </w:r>
          </w:hyperlink>
          <w:r w:rsidRPr="00166F55">
            <w:rPr>
              <w:szCs w:val="24"/>
            </w:rPr>
            <w:fldChar w:fldCharType="begin"/>
          </w:r>
          <w:r w:rsidRPr="00166F55">
            <w:rPr>
              <w:szCs w:val="24"/>
            </w:rPr>
            <w:instrText xml:space="preserve"> PAGEREF _heading=h.2iq8gzs \h </w:instrText>
          </w:r>
          <w:r w:rsidRPr="00166F55">
            <w:rPr>
              <w:szCs w:val="24"/>
            </w:rPr>
          </w:r>
          <w:r w:rsidRPr="00166F55">
            <w:rPr>
              <w:szCs w:val="24"/>
            </w:rPr>
            <w:fldChar w:fldCharType="separate"/>
          </w:r>
          <w:r w:rsidRPr="00166F55">
            <w:rPr>
              <w:color w:val="0000FF"/>
              <w:szCs w:val="24"/>
            </w:rPr>
            <w:t>Adverse Event Reporting</w:t>
          </w:r>
          <w:r w:rsidRPr="00166F55">
            <w:rPr>
              <w:color w:val="0000FF"/>
              <w:szCs w:val="24"/>
            </w:rPr>
            <w:tab/>
            <w:t>48</w:t>
          </w:r>
          <w:r w:rsidRPr="00166F55">
            <w:rPr>
              <w:szCs w:val="24"/>
            </w:rPr>
            <w:fldChar w:fldCharType="end"/>
          </w:r>
        </w:p>
        <w:p w14:paraId="0000004B"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xvir7l">
            <w:r w:rsidRPr="00166F55">
              <w:rPr>
                <w:color w:val="0000FF"/>
                <w:szCs w:val="24"/>
              </w:rPr>
              <w:t>8.4.6</w:t>
            </w:r>
          </w:hyperlink>
          <w:hyperlink w:anchor="_heading=h.xvir7l">
            <w:r w:rsidRPr="00166F55">
              <w:rPr>
                <w:color w:val="000000"/>
                <w:szCs w:val="24"/>
              </w:rPr>
              <w:tab/>
            </w:r>
          </w:hyperlink>
          <w:r w:rsidRPr="00166F55">
            <w:rPr>
              <w:szCs w:val="24"/>
            </w:rPr>
            <w:fldChar w:fldCharType="begin"/>
          </w:r>
          <w:r w:rsidRPr="00166F55">
            <w:rPr>
              <w:szCs w:val="24"/>
            </w:rPr>
            <w:instrText xml:space="preserve"> PAGEREF _heading=h.xvir7l \h </w:instrText>
          </w:r>
          <w:r w:rsidRPr="00166F55">
            <w:rPr>
              <w:szCs w:val="24"/>
            </w:rPr>
          </w:r>
          <w:r w:rsidRPr="00166F55">
            <w:rPr>
              <w:szCs w:val="24"/>
            </w:rPr>
            <w:fldChar w:fldCharType="separate"/>
          </w:r>
          <w:r w:rsidRPr="00166F55">
            <w:rPr>
              <w:color w:val="0000FF"/>
              <w:szCs w:val="24"/>
            </w:rPr>
            <w:t>Serious Adverse Event Reporting</w:t>
          </w:r>
          <w:r w:rsidRPr="00166F55">
            <w:rPr>
              <w:color w:val="0000FF"/>
              <w:szCs w:val="24"/>
            </w:rPr>
            <w:tab/>
            <w:t>49</w:t>
          </w:r>
          <w:r w:rsidRPr="00166F55">
            <w:rPr>
              <w:szCs w:val="24"/>
            </w:rPr>
            <w:fldChar w:fldCharType="end"/>
          </w:r>
        </w:p>
        <w:p w14:paraId="0000004C"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hv69ve">
            <w:r w:rsidRPr="00166F55">
              <w:rPr>
                <w:color w:val="0000FF"/>
                <w:szCs w:val="24"/>
              </w:rPr>
              <w:t>8.4.7</w:t>
            </w:r>
          </w:hyperlink>
          <w:hyperlink w:anchor="_heading=h.3hv69ve">
            <w:r w:rsidRPr="00166F55">
              <w:rPr>
                <w:color w:val="000000"/>
                <w:szCs w:val="24"/>
              </w:rPr>
              <w:tab/>
            </w:r>
          </w:hyperlink>
          <w:r w:rsidRPr="00166F55">
            <w:rPr>
              <w:szCs w:val="24"/>
            </w:rPr>
            <w:fldChar w:fldCharType="begin"/>
          </w:r>
          <w:r w:rsidRPr="00166F55">
            <w:rPr>
              <w:szCs w:val="24"/>
            </w:rPr>
            <w:instrText xml:space="preserve"> PAGEREF _heading=h.3hv69ve \h </w:instrText>
          </w:r>
          <w:r w:rsidRPr="00166F55">
            <w:rPr>
              <w:szCs w:val="24"/>
            </w:rPr>
          </w:r>
          <w:r w:rsidRPr="00166F55">
            <w:rPr>
              <w:szCs w:val="24"/>
            </w:rPr>
            <w:fldChar w:fldCharType="separate"/>
          </w:r>
          <w:r w:rsidRPr="00166F55">
            <w:rPr>
              <w:color w:val="0000FF"/>
              <w:szCs w:val="24"/>
            </w:rPr>
            <w:t>NIH Intramural IRB Reporting of IND Safety Reports</w:t>
          </w:r>
          <w:r w:rsidRPr="00166F55">
            <w:rPr>
              <w:color w:val="0000FF"/>
              <w:szCs w:val="24"/>
            </w:rPr>
            <w:tab/>
            <w:t>51</w:t>
          </w:r>
          <w:r w:rsidRPr="00166F55">
            <w:rPr>
              <w:szCs w:val="24"/>
            </w:rPr>
            <w:fldChar w:fldCharType="end"/>
          </w:r>
        </w:p>
        <w:p w14:paraId="0000004D"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x0gk37">
            <w:r w:rsidRPr="00166F55">
              <w:rPr>
                <w:color w:val="0000FF"/>
                <w:szCs w:val="24"/>
              </w:rPr>
              <w:t>8.4.8</w:t>
            </w:r>
          </w:hyperlink>
          <w:hyperlink w:anchor="_heading=h.1x0gk37">
            <w:r w:rsidRPr="00166F55">
              <w:rPr>
                <w:color w:val="000000"/>
                <w:szCs w:val="24"/>
              </w:rPr>
              <w:tab/>
            </w:r>
          </w:hyperlink>
          <w:r w:rsidRPr="00166F55">
            <w:rPr>
              <w:szCs w:val="24"/>
            </w:rPr>
            <w:fldChar w:fldCharType="begin"/>
          </w:r>
          <w:r w:rsidRPr="00166F55">
            <w:rPr>
              <w:szCs w:val="24"/>
            </w:rPr>
            <w:instrText xml:space="preserve"> PAGEREF _heading=h.1x0gk37 \h </w:instrText>
          </w:r>
          <w:r w:rsidRPr="00166F55">
            <w:rPr>
              <w:szCs w:val="24"/>
            </w:rPr>
          </w:r>
          <w:r w:rsidRPr="00166F55">
            <w:rPr>
              <w:szCs w:val="24"/>
            </w:rPr>
            <w:fldChar w:fldCharType="separate"/>
          </w:r>
          <w:r w:rsidRPr="00166F55">
            <w:rPr>
              <w:color w:val="0000FF"/>
              <w:szCs w:val="24"/>
            </w:rPr>
            <w:t>Events of Special Interest</w:t>
          </w:r>
          <w:r w:rsidRPr="00166F55">
            <w:rPr>
              <w:color w:val="0000FF"/>
              <w:szCs w:val="24"/>
            </w:rPr>
            <w:tab/>
            <w:t>51</w:t>
          </w:r>
          <w:r w:rsidRPr="00166F55">
            <w:rPr>
              <w:szCs w:val="24"/>
            </w:rPr>
            <w:fldChar w:fldCharType="end"/>
          </w:r>
        </w:p>
        <w:p w14:paraId="0000004E"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h042r0">
            <w:r w:rsidRPr="00166F55">
              <w:rPr>
                <w:color w:val="0000FF"/>
                <w:szCs w:val="24"/>
              </w:rPr>
              <w:t>8.4.9</w:t>
            </w:r>
          </w:hyperlink>
          <w:hyperlink w:anchor="_heading=h.4h042r0">
            <w:r w:rsidRPr="00166F55">
              <w:rPr>
                <w:color w:val="000000"/>
                <w:szCs w:val="24"/>
              </w:rPr>
              <w:tab/>
            </w:r>
          </w:hyperlink>
          <w:r w:rsidRPr="00166F55">
            <w:rPr>
              <w:szCs w:val="24"/>
            </w:rPr>
            <w:fldChar w:fldCharType="begin"/>
          </w:r>
          <w:r w:rsidRPr="00166F55">
            <w:rPr>
              <w:szCs w:val="24"/>
            </w:rPr>
            <w:instrText xml:space="preserve"> PAGEREF _heading=h.4h042r0 \h </w:instrText>
          </w:r>
          <w:r w:rsidRPr="00166F55">
            <w:rPr>
              <w:szCs w:val="24"/>
            </w:rPr>
          </w:r>
          <w:r w:rsidRPr="00166F55">
            <w:rPr>
              <w:szCs w:val="24"/>
            </w:rPr>
            <w:fldChar w:fldCharType="separate"/>
          </w:r>
          <w:r w:rsidRPr="00166F55">
            <w:rPr>
              <w:color w:val="0000FF"/>
              <w:szCs w:val="24"/>
            </w:rPr>
            <w:t>Reporting of Pregnancy</w:t>
          </w:r>
          <w:r w:rsidRPr="00166F55">
            <w:rPr>
              <w:color w:val="0000FF"/>
              <w:szCs w:val="24"/>
            </w:rPr>
            <w:tab/>
            <w:t>51</w:t>
          </w:r>
          <w:r w:rsidRPr="00166F55">
            <w:rPr>
              <w:szCs w:val="24"/>
            </w:rPr>
            <w:fldChar w:fldCharType="end"/>
          </w:r>
        </w:p>
        <w:p w14:paraId="0000004F"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2w5ecyt">
            <w:r w:rsidRPr="00166F55">
              <w:rPr>
                <w:color w:val="0000FF"/>
                <w:szCs w:val="24"/>
              </w:rPr>
              <w:t>8.5</w:t>
            </w:r>
          </w:hyperlink>
          <w:hyperlink w:anchor="_heading=h.2w5ecyt">
            <w:r w:rsidRPr="00166F55">
              <w:rPr>
                <w:color w:val="000000"/>
                <w:szCs w:val="24"/>
              </w:rPr>
              <w:tab/>
            </w:r>
          </w:hyperlink>
          <w:r w:rsidRPr="00166F55">
            <w:rPr>
              <w:szCs w:val="24"/>
            </w:rPr>
            <w:fldChar w:fldCharType="begin"/>
          </w:r>
          <w:r w:rsidRPr="00166F55">
            <w:rPr>
              <w:szCs w:val="24"/>
            </w:rPr>
            <w:instrText xml:space="preserve"> PAGEREF _heading=h.2w5ecyt \h </w:instrText>
          </w:r>
          <w:r w:rsidRPr="00166F55">
            <w:rPr>
              <w:szCs w:val="24"/>
            </w:rPr>
          </w:r>
          <w:r w:rsidRPr="00166F55">
            <w:rPr>
              <w:szCs w:val="24"/>
            </w:rPr>
            <w:fldChar w:fldCharType="separate"/>
          </w:r>
          <w:r w:rsidRPr="00166F55">
            <w:rPr>
              <w:color w:val="0000FF"/>
              <w:szCs w:val="24"/>
            </w:rPr>
            <w:t>Unanticipated Problems</w:t>
          </w:r>
          <w:r w:rsidRPr="00166F55">
            <w:rPr>
              <w:color w:val="0000FF"/>
              <w:szCs w:val="24"/>
            </w:rPr>
            <w:tab/>
            <w:t>51</w:t>
          </w:r>
          <w:r w:rsidRPr="00166F55">
            <w:rPr>
              <w:szCs w:val="24"/>
            </w:rPr>
            <w:fldChar w:fldCharType="end"/>
          </w:r>
        </w:p>
        <w:p w14:paraId="00000050"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baon6m">
            <w:r w:rsidRPr="00166F55">
              <w:rPr>
                <w:color w:val="0000FF"/>
                <w:szCs w:val="24"/>
              </w:rPr>
              <w:t>8.5.1</w:t>
            </w:r>
          </w:hyperlink>
          <w:hyperlink w:anchor="_heading=h.1baon6m">
            <w:r w:rsidRPr="00166F55">
              <w:rPr>
                <w:color w:val="000000"/>
                <w:szCs w:val="24"/>
              </w:rPr>
              <w:tab/>
            </w:r>
          </w:hyperlink>
          <w:r w:rsidRPr="00166F55">
            <w:rPr>
              <w:szCs w:val="24"/>
            </w:rPr>
            <w:fldChar w:fldCharType="begin"/>
          </w:r>
          <w:r w:rsidRPr="00166F55">
            <w:rPr>
              <w:szCs w:val="24"/>
            </w:rPr>
            <w:instrText xml:space="preserve"> PAGEREF _heading=h.1baon6m \h </w:instrText>
          </w:r>
          <w:r w:rsidRPr="00166F55">
            <w:rPr>
              <w:szCs w:val="24"/>
            </w:rPr>
          </w:r>
          <w:r w:rsidRPr="00166F55">
            <w:rPr>
              <w:szCs w:val="24"/>
            </w:rPr>
            <w:fldChar w:fldCharType="separate"/>
          </w:r>
          <w:r w:rsidRPr="00166F55">
            <w:rPr>
              <w:color w:val="0000FF"/>
              <w:szCs w:val="24"/>
            </w:rPr>
            <w:t>Definition of Unanticipated Problems (UP)</w:t>
          </w:r>
          <w:r w:rsidRPr="00166F55">
            <w:rPr>
              <w:color w:val="0000FF"/>
              <w:szCs w:val="24"/>
            </w:rPr>
            <w:tab/>
            <w:t>51</w:t>
          </w:r>
          <w:r w:rsidRPr="00166F55">
            <w:rPr>
              <w:szCs w:val="24"/>
            </w:rPr>
            <w:fldChar w:fldCharType="end"/>
          </w:r>
        </w:p>
        <w:p w14:paraId="00000051"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vac5uf">
            <w:r w:rsidRPr="00166F55">
              <w:rPr>
                <w:color w:val="0000FF"/>
                <w:szCs w:val="24"/>
              </w:rPr>
              <w:t>8.5.2</w:t>
            </w:r>
          </w:hyperlink>
          <w:hyperlink w:anchor="_heading=h.3vac5uf">
            <w:r w:rsidRPr="00166F55">
              <w:rPr>
                <w:color w:val="000000"/>
                <w:szCs w:val="24"/>
              </w:rPr>
              <w:tab/>
            </w:r>
          </w:hyperlink>
          <w:r w:rsidRPr="00166F55">
            <w:rPr>
              <w:szCs w:val="24"/>
            </w:rPr>
            <w:fldChar w:fldCharType="begin"/>
          </w:r>
          <w:r w:rsidRPr="00166F55">
            <w:rPr>
              <w:szCs w:val="24"/>
            </w:rPr>
            <w:instrText xml:space="preserve"> PAGEREF _heading=h.3vac5uf \h </w:instrText>
          </w:r>
          <w:r w:rsidRPr="00166F55">
            <w:rPr>
              <w:szCs w:val="24"/>
            </w:rPr>
          </w:r>
          <w:r w:rsidRPr="00166F55">
            <w:rPr>
              <w:szCs w:val="24"/>
            </w:rPr>
            <w:fldChar w:fldCharType="separate"/>
          </w:r>
          <w:r w:rsidRPr="00166F55">
            <w:rPr>
              <w:color w:val="0000FF"/>
              <w:szCs w:val="24"/>
            </w:rPr>
            <w:t>Unanticipated Problem Reporting</w:t>
          </w:r>
          <w:r w:rsidRPr="00166F55">
            <w:rPr>
              <w:color w:val="0000FF"/>
              <w:szCs w:val="24"/>
            </w:rPr>
            <w:tab/>
            <w:t>52</w:t>
          </w:r>
          <w:r w:rsidRPr="00166F55">
            <w:rPr>
              <w:szCs w:val="24"/>
            </w:rPr>
            <w:fldChar w:fldCharType="end"/>
          </w:r>
        </w:p>
        <w:p w14:paraId="00000052"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2afmg28">
            <w:r w:rsidRPr="00166F55">
              <w:rPr>
                <w:color w:val="0000FF"/>
                <w:szCs w:val="24"/>
              </w:rPr>
              <w:t>9</w:t>
            </w:r>
          </w:hyperlink>
          <w:hyperlink w:anchor="_heading=h.2afmg28">
            <w:r w:rsidRPr="00166F55">
              <w:rPr>
                <w:color w:val="000000"/>
                <w:szCs w:val="24"/>
              </w:rPr>
              <w:tab/>
            </w:r>
          </w:hyperlink>
          <w:r w:rsidRPr="00166F55">
            <w:rPr>
              <w:szCs w:val="24"/>
            </w:rPr>
            <w:fldChar w:fldCharType="begin"/>
          </w:r>
          <w:r w:rsidRPr="00166F55">
            <w:rPr>
              <w:szCs w:val="24"/>
            </w:rPr>
            <w:instrText xml:space="preserve"> PAGEREF _heading=h.2afmg28 \h </w:instrText>
          </w:r>
          <w:r w:rsidRPr="00166F55">
            <w:rPr>
              <w:szCs w:val="24"/>
            </w:rPr>
          </w:r>
          <w:r w:rsidRPr="00166F55">
            <w:rPr>
              <w:szCs w:val="24"/>
            </w:rPr>
            <w:fldChar w:fldCharType="separate"/>
          </w:r>
          <w:r w:rsidRPr="00166F55">
            <w:rPr>
              <w:color w:val="0000FF"/>
              <w:szCs w:val="24"/>
            </w:rPr>
            <w:t>STATISTICAL CONSIDERATIONS</w:t>
          </w:r>
          <w:r w:rsidRPr="00166F55">
            <w:rPr>
              <w:color w:val="0000FF"/>
              <w:szCs w:val="24"/>
            </w:rPr>
            <w:tab/>
            <w:t>52</w:t>
          </w:r>
          <w:r w:rsidRPr="00166F55">
            <w:rPr>
              <w:szCs w:val="24"/>
            </w:rPr>
            <w:fldChar w:fldCharType="end"/>
          </w:r>
        </w:p>
        <w:p w14:paraId="00000053"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pkwqa1">
            <w:r w:rsidRPr="00166F55">
              <w:rPr>
                <w:color w:val="0000FF"/>
                <w:szCs w:val="24"/>
              </w:rPr>
              <w:t>9.1</w:t>
            </w:r>
          </w:hyperlink>
          <w:hyperlink w:anchor="_heading=h.pkwqa1">
            <w:r w:rsidRPr="00166F55">
              <w:rPr>
                <w:color w:val="000000"/>
                <w:szCs w:val="24"/>
              </w:rPr>
              <w:tab/>
            </w:r>
          </w:hyperlink>
          <w:r w:rsidRPr="00166F55">
            <w:rPr>
              <w:szCs w:val="24"/>
            </w:rPr>
            <w:fldChar w:fldCharType="begin"/>
          </w:r>
          <w:r w:rsidRPr="00166F55">
            <w:rPr>
              <w:szCs w:val="24"/>
            </w:rPr>
            <w:instrText xml:space="preserve"> PAGEREF _heading=h.pkwqa1 \h </w:instrText>
          </w:r>
          <w:r w:rsidRPr="00166F55">
            <w:rPr>
              <w:szCs w:val="24"/>
            </w:rPr>
          </w:r>
          <w:r w:rsidRPr="00166F55">
            <w:rPr>
              <w:szCs w:val="24"/>
            </w:rPr>
            <w:fldChar w:fldCharType="separate"/>
          </w:r>
          <w:r w:rsidRPr="00166F55">
            <w:rPr>
              <w:color w:val="0000FF"/>
              <w:szCs w:val="24"/>
            </w:rPr>
            <w:t>Statistical Hypothesis</w:t>
          </w:r>
          <w:r w:rsidRPr="00166F55">
            <w:rPr>
              <w:color w:val="0000FF"/>
              <w:szCs w:val="24"/>
            </w:rPr>
            <w:tab/>
            <w:t>52</w:t>
          </w:r>
          <w:r w:rsidRPr="00166F55">
            <w:rPr>
              <w:szCs w:val="24"/>
            </w:rPr>
            <w:fldChar w:fldCharType="end"/>
          </w:r>
        </w:p>
        <w:p w14:paraId="00000054"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9kk8xu">
            <w:r w:rsidRPr="00166F55">
              <w:rPr>
                <w:color w:val="0000FF"/>
                <w:szCs w:val="24"/>
              </w:rPr>
              <w:t>9.2</w:t>
            </w:r>
          </w:hyperlink>
          <w:hyperlink w:anchor="_heading=h.39kk8xu">
            <w:r w:rsidRPr="00166F55">
              <w:rPr>
                <w:color w:val="000000"/>
                <w:szCs w:val="24"/>
              </w:rPr>
              <w:tab/>
            </w:r>
          </w:hyperlink>
          <w:r w:rsidRPr="00166F55">
            <w:rPr>
              <w:szCs w:val="24"/>
            </w:rPr>
            <w:fldChar w:fldCharType="begin"/>
          </w:r>
          <w:r w:rsidRPr="00166F55">
            <w:rPr>
              <w:szCs w:val="24"/>
            </w:rPr>
            <w:instrText xml:space="preserve"> PAGEREF _heading=h.39kk8xu \h </w:instrText>
          </w:r>
          <w:r w:rsidRPr="00166F55">
            <w:rPr>
              <w:szCs w:val="24"/>
            </w:rPr>
          </w:r>
          <w:r w:rsidRPr="00166F55">
            <w:rPr>
              <w:szCs w:val="24"/>
            </w:rPr>
            <w:fldChar w:fldCharType="separate"/>
          </w:r>
          <w:r w:rsidRPr="00166F55">
            <w:rPr>
              <w:color w:val="0000FF"/>
              <w:szCs w:val="24"/>
            </w:rPr>
            <w:t>Sample Size Determination</w:t>
          </w:r>
          <w:r w:rsidRPr="00166F55">
            <w:rPr>
              <w:color w:val="0000FF"/>
              <w:szCs w:val="24"/>
            </w:rPr>
            <w:tab/>
            <w:t>52</w:t>
          </w:r>
          <w:r w:rsidRPr="00166F55">
            <w:rPr>
              <w:szCs w:val="24"/>
            </w:rPr>
            <w:fldChar w:fldCharType="end"/>
          </w:r>
        </w:p>
        <w:p w14:paraId="00000055"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1opuj5n">
            <w:r w:rsidRPr="00166F55">
              <w:rPr>
                <w:color w:val="0000FF"/>
                <w:szCs w:val="24"/>
              </w:rPr>
              <w:t>9.3</w:t>
            </w:r>
          </w:hyperlink>
          <w:hyperlink w:anchor="_heading=h.1opuj5n">
            <w:r w:rsidRPr="00166F55">
              <w:rPr>
                <w:color w:val="000000"/>
                <w:szCs w:val="24"/>
              </w:rPr>
              <w:tab/>
            </w:r>
          </w:hyperlink>
          <w:r w:rsidRPr="00166F55">
            <w:rPr>
              <w:szCs w:val="24"/>
            </w:rPr>
            <w:fldChar w:fldCharType="begin"/>
          </w:r>
          <w:r w:rsidRPr="00166F55">
            <w:rPr>
              <w:szCs w:val="24"/>
            </w:rPr>
            <w:instrText xml:space="preserve"> PAGEREF _heading=h.1opuj5n \h </w:instrText>
          </w:r>
          <w:r w:rsidRPr="00166F55">
            <w:rPr>
              <w:szCs w:val="24"/>
            </w:rPr>
          </w:r>
          <w:r w:rsidRPr="00166F55">
            <w:rPr>
              <w:szCs w:val="24"/>
            </w:rPr>
            <w:fldChar w:fldCharType="separate"/>
          </w:r>
          <w:r w:rsidRPr="00166F55">
            <w:rPr>
              <w:color w:val="0000FF"/>
              <w:szCs w:val="24"/>
            </w:rPr>
            <w:t>Populations for Analyses</w:t>
          </w:r>
          <w:r w:rsidRPr="00166F55">
            <w:rPr>
              <w:color w:val="0000FF"/>
              <w:szCs w:val="24"/>
            </w:rPr>
            <w:tab/>
            <w:t>53</w:t>
          </w:r>
          <w:r w:rsidRPr="00166F55">
            <w:rPr>
              <w:szCs w:val="24"/>
            </w:rPr>
            <w:fldChar w:fldCharType="end"/>
          </w:r>
        </w:p>
        <w:p w14:paraId="00000056"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8pi1tg">
            <w:r w:rsidRPr="00166F55">
              <w:rPr>
                <w:color w:val="0000FF"/>
                <w:szCs w:val="24"/>
              </w:rPr>
              <w:t>9.3.1</w:t>
            </w:r>
          </w:hyperlink>
          <w:hyperlink w:anchor="_heading=h.48pi1tg">
            <w:r w:rsidRPr="00166F55">
              <w:rPr>
                <w:color w:val="000000"/>
                <w:szCs w:val="24"/>
              </w:rPr>
              <w:tab/>
            </w:r>
          </w:hyperlink>
          <w:r w:rsidRPr="00166F55">
            <w:rPr>
              <w:szCs w:val="24"/>
            </w:rPr>
            <w:fldChar w:fldCharType="begin"/>
          </w:r>
          <w:r w:rsidRPr="00166F55">
            <w:rPr>
              <w:szCs w:val="24"/>
            </w:rPr>
            <w:instrText xml:space="preserve"> PAGEREF _heading=h.48pi1tg \h </w:instrText>
          </w:r>
          <w:r w:rsidRPr="00166F55">
            <w:rPr>
              <w:szCs w:val="24"/>
            </w:rPr>
          </w:r>
          <w:r w:rsidRPr="00166F55">
            <w:rPr>
              <w:szCs w:val="24"/>
            </w:rPr>
            <w:fldChar w:fldCharType="separate"/>
          </w:r>
          <w:r w:rsidRPr="00166F55">
            <w:rPr>
              <w:color w:val="0000FF"/>
              <w:szCs w:val="24"/>
            </w:rPr>
            <w:t>Evaluable for toxicity</w:t>
          </w:r>
          <w:r w:rsidRPr="00166F55">
            <w:rPr>
              <w:color w:val="0000FF"/>
              <w:szCs w:val="24"/>
            </w:rPr>
            <w:tab/>
            <w:t>53</w:t>
          </w:r>
          <w:r w:rsidRPr="00166F55">
            <w:rPr>
              <w:szCs w:val="24"/>
            </w:rPr>
            <w:fldChar w:fldCharType="end"/>
          </w:r>
        </w:p>
        <w:p w14:paraId="00000057"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nusc19">
            <w:r w:rsidRPr="00166F55">
              <w:rPr>
                <w:color w:val="0000FF"/>
                <w:szCs w:val="24"/>
              </w:rPr>
              <w:t>9.3.2</w:t>
            </w:r>
          </w:hyperlink>
          <w:hyperlink w:anchor="_heading=h.2nusc19">
            <w:r w:rsidRPr="00166F55">
              <w:rPr>
                <w:color w:val="000000"/>
                <w:szCs w:val="24"/>
              </w:rPr>
              <w:tab/>
            </w:r>
          </w:hyperlink>
          <w:r w:rsidRPr="00166F55">
            <w:rPr>
              <w:szCs w:val="24"/>
            </w:rPr>
            <w:fldChar w:fldCharType="begin"/>
          </w:r>
          <w:r w:rsidRPr="00166F55">
            <w:rPr>
              <w:szCs w:val="24"/>
            </w:rPr>
            <w:instrText xml:space="preserve"> PAGEREF _heading=h.2nusc19 \h </w:instrText>
          </w:r>
          <w:r w:rsidRPr="00166F55">
            <w:rPr>
              <w:szCs w:val="24"/>
            </w:rPr>
          </w:r>
          <w:r w:rsidRPr="00166F55">
            <w:rPr>
              <w:szCs w:val="24"/>
            </w:rPr>
            <w:fldChar w:fldCharType="separate"/>
          </w:r>
          <w:r w:rsidRPr="00166F55">
            <w:rPr>
              <w:color w:val="0000FF"/>
              <w:szCs w:val="24"/>
            </w:rPr>
            <w:t>Evaluable for objective response</w:t>
          </w:r>
          <w:r w:rsidRPr="00166F55">
            <w:rPr>
              <w:color w:val="0000FF"/>
              <w:szCs w:val="24"/>
            </w:rPr>
            <w:tab/>
            <w:t>53</w:t>
          </w:r>
          <w:r w:rsidRPr="00166F55">
            <w:rPr>
              <w:szCs w:val="24"/>
            </w:rPr>
            <w:fldChar w:fldCharType="end"/>
          </w:r>
        </w:p>
        <w:p w14:paraId="00000058"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302m92">
            <w:r w:rsidRPr="00166F55">
              <w:rPr>
                <w:color w:val="0000FF"/>
                <w:szCs w:val="24"/>
              </w:rPr>
              <w:t>9.3.3</w:t>
            </w:r>
          </w:hyperlink>
          <w:hyperlink w:anchor="_heading=h.1302m92">
            <w:r w:rsidRPr="00166F55">
              <w:rPr>
                <w:color w:val="000000"/>
                <w:szCs w:val="24"/>
              </w:rPr>
              <w:tab/>
            </w:r>
          </w:hyperlink>
          <w:r w:rsidRPr="00166F55">
            <w:rPr>
              <w:szCs w:val="24"/>
            </w:rPr>
            <w:fldChar w:fldCharType="begin"/>
          </w:r>
          <w:r w:rsidRPr="00166F55">
            <w:rPr>
              <w:szCs w:val="24"/>
            </w:rPr>
            <w:instrText xml:space="preserve"> PAGEREF _heading=h.1302m92 \h </w:instrText>
          </w:r>
          <w:r w:rsidRPr="00166F55">
            <w:rPr>
              <w:szCs w:val="24"/>
            </w:rPr>
          </w:r>
          <w:r w:rsidRPr="00166F55">
            <w:rPr>
              <w:szCs w:val="24"/>
            </w:rPr>
            <w:fldChar w:fldCharType="separate"/>
          </w:r>
          <w:r w:rsidRPr="00166F55">
            <w:rPr>
              <w:color w:val="0000FF"/>
              <w:szCs w:val="24"/>
            </w:rPr>
            <w:t>Evaluable Non-Target Disease Response</w:t>
          </w:r>
          <w:r w:rsidRPr="00166F55">
            <w:rPr>
              <w:color w:val="0000FF"/>
              <w:szCs w:val="24"/>
            </w:rPr>
            <w:tab/>
            <w:t>53</w:t>
          </w:r>
          <w:r w:rsidRPr="00166F55">
            <w:rPr>
              <w:szCs w:val="24"/>
            </w:rPr>
            <w:fldChar w:fldCharType="end"/>
          </w:r>
        </w:p>
        <w:p w14:paraId="00000059" w14:textId="77777777" w:rsidR="00DD1D0F" w:rsidRPr="00166F55" w:rsidRDefault="00000000">
          <w:pPr>
            <w:pBdr>
              <w:top w:val="nil"/>
              <w:left w:val="nil"/>
              <w:bottom w:val="nil"/>
              <w:right w:val="nil"/>
              <w:between w:val="nil"/>
            </w:pBdr>
            <w:tabs>
              <w:tab w:val="left" w:pos="880"/>
              <w:tab w:val="right" w:pos="9350"/>
            </w:tabs>
            <w:ind w:left="240"/>
            <w:rPr>
              <w:color w:val="000000"/>
              <w:szCs w:val="24"/>
            </w:rPr>
          </w:pPr>
          <w:hyperlink w:anchor="_heading=h.3mzq4wv">
            <w:r w:rsidRPr="00166F55">
              <w:rPr>
                <w:color w:val="0000FF"/>
                <w:szCs w:val="24"/>
              </w:rPr>
              <w:t>9.4</w:t>
            </w:r>
          </w:hyperlink>
          <w:hyperlink w:anchor="_heading=h.3mzq4wv">
            <w:r w:rsidRPr="00166F55">
              <w:rPr>
                <w:color w:val="000000"/>
                <w:szCs w:val="24"/>
              </w:rPr>
              <w:tab/>
            </w:r>
          </w:hyperlink>
          <w:r w:rsidRPr="00166F55">
            <w:rPr>
              <w:szCs w:val="24"/>
            </w:rPr>
            <w:fldChar w:fldCharType="begin"/>
          </w:r>
          <w:r w:rsidRPr="00166F55">
            <w:rPr>
              <w:szCs w:val="24"/>
            </w:rPr>
            <w:instrText xml:space="preserve"> PAGEREF _heading=h.3mzq4wv \h </w:instrText>
          </w:r>
          <w:r w:rsidRPr="00166F55">
            <w:rPr>
              <w:szCs w:val="24"/>
            </w:rPr>
          </w:r>
          <w:r w:rsidRPr="00166F55">
            <w:rPr>
              <w:szCs w:val="24"/>
            </w:rPr>
            <w:fldChar w:fldCharType="separate"/>
          </w:r>
          <w:r w:rsidRPr="00166F55">
            <w:rPr>
              <w:color w:val="0000FF"/>
              <w:szCs w:val="24"/>
            </w:rPr>
            <w:t>Statistical Analyses</w:t>
          </w:r>
          <w:r w:rsidRPr="00166F55">
            <w:rPr>
              <w:color w:val="0000FF"/>
              <w:szCs w:val="24"/>
            </w:rPr>
            <w:tab/>
            <w:t>54</w:t>
          </w:r>
          <w:r w:rsidRPr="00166F55">
            <w:rPr>
              <w:szCs w:val="24"/>
            </w:rPr>
            <w:fldChar w:fldCharType="end"/>
          </w:r>
        </w:p>
        <w:p w14:paraId="0000005A"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250f4o">
            <w:r w:rsidRPr="00166F55">
              <w:rPr>
                <w:color w:val="0000FF"/>
                <w:szCs w:val="24"/>
              </w:rPr>
              <w:t>9.4.1</w:t>
            </w:r>
          </w:hyperlink>
          <w:hyperlink w:anchor="_heading=h.2250f4o">
            <w:r w:rsidRPr="00166F55">
              <w:rPr>
                <w:color w:val="000000"/>
                <w:szCs w:val="24"/>
              </w:rPr>
              <w:tab/>
            </w:r>
          </w:hyperlink>
          <w:r w:rsidRPr="00166F55">
            <w:rPr>
              <w:szCs w:val="24"/>
            </w:rPr>
            <w:fldChar w:fldCharType="begin"/>
          </w:r>
          <w:r w:rsidRPr="00166F55">
            <w:rPr>
              <w:szCs w:val="24"/>
            </w:rPr>
            <w:instrText xml:space="preserve"> PAGEREF _heading=h.2250f4o \h </w:instrText>
          </w:r>
          <w:r w:rsidRPr="00166F55">
            <w:rPr>
              <w:szCs w:val="24"/>
            </w:rPr>
          </w:r>
          <w:r w:rsidRPr="00166F55">
            <w:rPr>
              <w:szCs w:val="24"/>
            </w:rPr>
            <w:fldChar w:fldCharType="separate"/>
          </w:r>
          <w:r w:rsidRPr="00166F55">
            <w:rPr>
              <w:color w:val="0000FF"/>
              <w:szCs w:val="24"/>
            </w:rPr>
            <w:t>General Approach</w:t>
          </w:r>
          <w:r w:rsidRPr="00166F55">
            <w:rPr>
              <w:color w:val="0000FF"/>
              <w:szCs w:val="24"/>
            </w:rPr>
            <w:tab/>
            <w:t>54</w:t>
          </w:r>
          <w:r w:rsidRPr="00166F55">
            <w:rPr>
              <w:szCs w:val="24"/>
            </w:rPr>
            <w:fldChar w:fldCharType="end"/>
          </w:r>
        </w:p>
        <w:p w14:paraId="0000005B"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haapch">
            <w:r w:rsidRPr="00166F55">
              <w:rPr>
                <w:color w:val="0000FF"/>
                <w:szCs w:val="24"/>
              </w:rPr>
              <w:t>9.4.2</w:t>
            </w:r>
          </w:hyperlink>
          <w:hyperlink w:anchor="_heading=h.haapch">
            <w:r w:rsidRPr="00166F55">
              <w:rPr>
                <w:color w:val="000000"/>
                <w:szCs w:val="24"/>
              </w:rPr>
              <w:tab/>
            </w:r>
          </w:hyperlink>
          <w:r w:rsidRPr="00166F55">
            <w:rPr>
              <w:szCs w:val="24"/>
            </w:rPr>
            <w:fldChar w:fldCharType="begin"/>
          </w:r>
          <w:r w:rsidRPr="00166F55">
            <w:rPr>
              <w:szCs w:val="24"/>
            </w:rPr>
            <w:instrText xml:space="preserve"> PAGEREF _heading=h.haapch \h </w:instrText>
          </w:r>
          <w:r w:rsidRPr="00166F55">
            <w:rPr>
              <w:szCs w:val="24"/>
            </w:rPr>
          </w:r>
          <w:r w:rsidRPr="00166F55">
            <w:rPr>
              <w:szCs w:val="24"/>
            </w:rPr>
            <w:fldChar w:fldCharType="separate"/>
          </w:r>
          <w:r w:rsidRPr="00166F55">
            <w:rPr>
              <w:color w:val="0000FF"/>
              <w:szCs w:val="24"/>
            </w:rPr>
            <w:t>Analysis of the Primary Endpoints</w:t>
          </w:r>
          <w:r w:rsidRPr="00166F55">
            <w:rPr>
              <w:color w:val="0000FF"/>
              <w:szCs w:val="24"/>
            </w:rPr>
            <w:tab/>
            <w:t>54</w:t>
          </w:r>
          <w:r w:rsidRPr="00166F55">
            <w:rPr>
              <w:szCs w:val="24"/>
            </w:rPr>
            <w:fldChar w:fldCharType="end"/>
          </w:r>
        </w:p>
        <w:p w14:paraId="0000005C"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19y80a">
            <w:r w:rsidRPr="00166F55">
              <w:rPr>
                <w:color w:val="0000FF"/>
                <w:szCs w:val="24"/>
              </w:rPr>
              <w:t>9.4.3</w:t>
            </w:r>
          </w:hyperlink>
          <w:hyperlink w:anchor="_heading=h.319y80a">
            <w:r w:rsidRPr="00166F55">
              <w:rPr>
                <w:color w:val="000000"/>
                <w:szCs w:val="24"/>
              </w:rPr>
              <w:tab/>
            </w:r>
          </w:hyperlink>
          <w:r w:rsidRPr="00166F55">
            <w:rPr>
              <w:szCs w:val="24"/>
            </w:rPr>
            <w:fldChar w:fldCharType="begin"/>
          </w:r>
          <w:r w:rsidRPr="00166F55">
            <w:rPr>
              <w:szCs w:val="24"/>
            </w:rPr>
            <w:instrText xml:space="preserve"> PAGEREF _heading=h.319y80a \h </w:instrText>
          </w:r>
          <w:r w:rsidRPr="00166F55">
            <w:rPr>
              <w:szCs w:val="24"/>
            </w:rPr>
          </w:r>
          <w:r w:rsidRPr="00166F55">
            <w:rPr>
              <w:szCs w:val="24"/>
            </w:rPr>
            <w:fldChar w:fldCharType="separate"/>
          </w:r>
          <w:r w:rsidRPr="00166F55">
            <w:rPr>
              <w:color w:val="0000FF"/>
              <w:szCs w:val="24"/>
            </w:rPr>
            <w:t>Analysis of the Secondary Endpoint(s)</w:t>
          </w:r>
          <w:r w:rsidRPr="00166F55">
            <w:rPr>
              <w:color w:val="0000FF"/>
              <w:szCs w:val="24"/>
            </w:rPr>
            <w:tab/>
            <w:t>55</w:t>
          </w:r>
          <w:r w:rsidRPr="00166F55">
            <w:rPr>
              <w:szCs w:val="24"/>
            </w:rPr>
            <w:fldChar w:fldCharType="end"/>
          </w:r>
        </w:p>
        <w:p w14:paraId="0000005D"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gf8i83">
            <w:r w:rsidRPr="00166F55">
              <w:rPr>
                <w:color w:val="0000FF"/>
                <w:szCs w:val="24"/>
              </w:rPr>
              <w:t>9.4.4</w:t>
            </w:r>
          </w:hyperlink>
          <w:hyperlink w:anchor="_heading=h.1gf8i83">
            <w:r w:rsidRPr="00166F55">
              <w:rPr>
                <w:color w:val="000000"/>
                <w:szCs w:val="24"/>
              </w:rPr>
              <w:tab/>
            </w:r>
          </w:hyperlink>
          <w:r w:rsidRPr="00166F55">
            <w:rPr>
              <w:szCs w:val="24"/>
            </w:rPr>
            <w:fldChar w:fldCharType="begin"/>
          </w:r>
          <w:r w:rsidRPr="00166F55">
            <w:rPr>
              <w:szCs w:val="24"/>
            </w:rPr>
            <w:instrText xml:space="preserve"> PAGEREF _heading=h.1gf8i83 \h </w:instrText>
          </w:r>
          <w:r w:rsidRPr="00166F55">
            <w:rPr>
              <w:szCs w:val="24"/>
            </w:rPr>
          </w:r>
          <w:r w:rsidRPr="00166F55">
            <w:rPr>
              <w:szCs w:val="24"/>
            </w:rPr>
            <w:fldChar w:fldCharType="separate"/>
          </w:r>
          <w:r w:rsidRPr="00166F55">
            <w:rPr>
              <w:color w:val="0000FF"/>
              <w:szCs w:val="24"/>
            </w:rPr>
            <w:t>Safety Analyses</w:t>
          </w:r>
          <w:r w:rsidRPr="00166F55">
            <w:rPr>
              <w:color w:val="0000FF"/>
              <w:szCs w:val="24"/>
            </w:rPr>
            <w:tab/>
            <w:t>55</w:t>
          </w:r>
          <w:r w:rsidRPr="00166F55">
            <w:rPr>
              <w:szCs w:val="24"/>
            </w:rPr>
            <w:fldChar w:fldCharType="end"/>
          </w:r>
        </w:p>
        <w:p w14:paraId="0000005E"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0ew0vw">
            <w:r w:rsidRPr="00166F55">
              <w:rPr>
                <w:color w:val="0000FF"/>
                <w:szCs w:val="24"/>
              </w:rPr>
              <w:t>9.4.5</w:t>
            </w:r>
          </w:hyperlink>
          <w:hyperlink w:anchor="_heading=h.40ew0vw">
            <w:r w:rsidRPr="00166F55">
              <w:rPr>
                <w:color w:val="000000"/>
                <w:szCs w:val="24"/>
              </w:rPr>
              <w:tab/>
            </w:r>
          </w:hyperlink>
          <w:r w:rsidRPr="00166F55">
            <w:rPr>
              <w:szCs w:val="24"/>
            </w:rPr>
            <w:fldChar w:fldCharType="begin"/>
          </w:r>
          <w:r w:rsidRPr="00166F55">
            <w:rPr>
              <w:szCs w:val="24"/>
            </w:rPr>
            <w:instrText xml:space="preserve"> PAGEREF _heading=h.40ew0vw \h </w:instrText>
          </w:r>
          <w:r w:rsidRPr="00166F55">
            <w:rPr>
              <w:szCs w:val="24"/>
            </w:rPr>
          </w:r>
          <w:r w:rsidRPr="00166F55">
            <w:rPr>
              <w:szCs w:val="24"/>
            </w:rPr>
            <w:fldChar w:fldCharType="separate"/>
          </w:r>
          <w:r w:rsidRPr="00166F55">
            <w:rPr>
              <w:color w:val="0000FF"/>
              <w:szCs w:val="24"/>
            </w:rPr>
            <w:t>Baseline Descriptive Statistics</w:t>
          </w:r>
          <w:r w:rsidRPr="00166F55">
            <w:rPr>
              <w:color w:val="0000FF"/>
              <w:szCs w:val="24"/>
            </w:rPr>
            <w:tab/>
            <w:t>56</w:t>
          </w:r>
          <w:r w:rsidRPr="00166F55">
            <w:rPr>
              <w:szCs w:val="24"/>
            </w:rPr>
            <w:fldChar w:fldCharType="end"/>
          </w:r>
        </w:p>
        <w:p w14:paraId="0000005F"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fk6b3p">
            <w:r w:rsidRPr="00166F55">
              <w:rPr>
                <w:color w:val="0000FF"/>
                <w:szCs w:val="24"/>
              </w:rPr>
              <w:t>9.4.6</w:t>
            </w:r>
          </w:hyperlink>
          <w:hyperlink w:anchor="_heading=h.2fk6b3p">
            <w:r w:rsidRPr="00166F55">
              <w:rPr>
                <w:color w:val="000000"/>
                <w:szCs w:val="24"/>
              </w:rPr>
              <w:tab/>
            </w:r>
          </w:hyperlink>
          <w:r w:rsidRPr="00166F55">
            <w:rPr>
              <w:szCs w:val="24"/>
            </w:rPr>
            <w:fldChar w:fldCharType="begin"/>
          </w:r>
          <w:r w:rsidRPr="00166F55">
            <w:rPr>
              <w:szCs w:val="24"/>
            </w:rPr>
            <w:instrText xml:space="preserve"> PAGEREF _heading=h.2fk6b3p \h </w:instrText>
          </w:r>
          <w:r w:rsidRPr="00166F55">
            <w:rPr>
              <w:szCs w:val="24"/>
            </w:rPr>
          </w:r>
          <w:r w:rsidRPr="00166F55">
            <w:rPr>
              <w:szCs w:val="24"/>
            </w:rPr>
            <w:fldChar w:fldCharType="separate"/>
          </w:r>
          <w:r w:rsidRPr="00166F55">
            <w:rPr>
              <w:color w:val="0000FF"/>
              <w:szCs w:val="24"/>
            </w:rPr>
            <w:t>Planned Interim Analyses</w:t>
          </w:r>
          <w:r w:rsidRPr="00166F55">
            <w:rPr>
              <w:color w:val="0000FF"/>
              <w:szCs w:val="24"/>
            </w:rPr>
            <w:tab/>
            <w:t>56</w:t>
          </w:r>
          <w:r w:rsidRPr="00166F55">
            <w:rPr>
              <w:szCs w:val="24"/>
            </w:rPr>
            <w:fldChar w:fldCharType="end"/>
          </w:r>
        </w:p>
        <w:p w14:paraId="00000060"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upglbi">
            <w:r w:rsidRPr="00166F55">
              <w:rPr>
                <w:color w:val="0000FF"/>
                <w:szCs w:val="24"/>
              </w:rPr>
              <w:t>9.4.7</w:t>
            </w:r>
          </w:hyperlink>
          <w:hyperlink w:anchor="_heading=h.upglbi">
            <w:r w:rsidRPr="00166F55">
              <w:rPr>
                <w:color w:val="000000"/>
                <w:szCs w:val="24"/>
              </w:rPr>
              <w:tab/>
            </w:r>
          </w:hyperlink>
          <w:r w:rsidRPr="00166F55">
            <w:rPr>
              <w:szCs w:val="24"/>
            </w:rPr>
            <w:fldChar w:fldCharType="begin"/>
          </w:r>
          <w:r w:rsidRPr="00166F55">
            <w:rPr>
              <w:szCs w:val="24"/>
            </w:rPr>
            <w:instrText xml:space="preserve"> PAGEREF _heading=h.upglbi \h </w:instrText>
          </w:r>
          <w:r w:rsidRPr="00166F55">
            <w:rPr>
              <w:szCs w:val="24"/>
            </w:rPr>
          </w:r>
          <w:r w:rsidRPr="00166F55">
            <w:rPr>
              <w:szCs w:val="24"/>
            </w:rPr>
            <w:fldChar w:fldCharType="separate"/>
          </w:r>
          <w:r w:rsidRPr="00166F55">
            <w:rPr>
              <w:color w:val="0000FF"/>
              <w:szCs w:val="24"/>
            </w:rPr>
            <w:t>Sub-Group Analyses</w:t>
          </w:r>
          <w:r w:rsidRPr="00166F55">
            <w:rPr>
              <w:color w:val="0000FF"/>
              <w:szCs w:val="24"/>
            </w:rPr>
            <w:tab/>
            <w:t>56</w:t>
          </w:r>
          <w:r w:rsidRPr="00166F55">
            <w:rPr>
              <w:szCs w:val="24"/>
            </w:rPr>
            <w:fldChar w:fldCharType="end"/>
          </w:r>
        </w:p>
        <w:p w14:paraId="00000061"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ep43zb">
            <w:r w:rsidRPr="00166F55">
              <w:rPr>
                <w:color w:val="0000FF"/>
                <w:szCs w:val="24"/>
              </w:rPr>
              <w:t>9.4.8</w:t>
            </w:r>
          </w:hyperlink>
          <w:hyperlink w:anchor="_heading=h.3ep43zb">
            <w:r w:rsidRPr="00166F55">
              <w:rPr>
                <w:color w:val="000000"/>
                <w:szCs w:val="24"/>
              </w:rPr>
              <w:tab/>
            </w:r>
          </w:hyperlink>
          <w:r w:rsidRPr="00166F55">
            <w:rPr>
              <w:szCs w:val="24"/>
            </w:rPr>
            <w:fldChar w:fldCharType="begin"/>
          </w:r>
          <w:r w:rsidRPr="00166F55">
            <w:rPr>
              <w:szCs w:val="24"/>
            </w:rPr>
            <w:instrText xml:space="preserve"> PAGEREF _heading=h.3ep43zb \h </w:instrText>
          </w:r>
          <w:r w:rsidRPr="00166F55">
            <w:rPr>
              <w:szCs w:val="24"/>
            </w:rPr>
          </w:r>
          <w:r w:rsidRPr="00166F55">
            <w:rPr>
              <w:szCs w:val="24"/>
            </w:rPr>
            <w:fldChar w:fldCharType="separate"/>
          </w:r>
          <w:r w:rsidRPr="00166F55">
            <w:rPr>
              <w:color w:val="0000FF"/>
              <w:szCs w:val="24"/>
            </w:rPr>
            <w:t>Tabulation of individual Participant Data</w:t>
          </w:r>
          <w:r w:rsidRPr="00166F55">
            <w:rPr>
              <w:color w:val="0000FF"/>
              <w:szCs w:val="24"/>
            </w:rPr>
            <w:tab/>
            <w:t>57</w:t>
          </w:r>
          <w:r w:rsidRPr="00166F55">
            <w:rPr>
              <w:szCs w:val="24"/>
            </w:rPr>
            <w:fldChar w:fldCharType="end"/>
          </w:r>
        </w:p>
        <w:p w14:paraId="00000062"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tuee74">
            <w:r w:rsidRPr="00166F55">
              <w:rPr>
                <w:color w:val="0000FF"/>
                <w:szCs w:val="24"/>
              </w:rPr>
              <w:t>9.4.9</w:t>
            </w:r>
          </w:hyperlink>
          <w:hyperlink w:anchor="_heading=h.1tuee74">
            <w:r w:rsidRPr="00166F55">
              <w:rPr>
                <w:color w:val="000000"/>
                <w:szCs w:val="24"/>
              </w:rPr>
              <w:tab/>
            </w:r>
          </w:hyperlink>
          <w:r w:rsidRPr="00166F55">
            <w:rPr>
              <w:szCs w:val="24"/>
            </w:rPr>
            <w:fldChar w:fldCharType="begin"/>
          </w:r>
          <w:r w:rsidRPr="00166F55">
            <w:rPr>
              <w:szCs w:val="24"/>
            </w:rPr>
            <w:instrText xml:space="preserve"> PAGEREF _heading=h.1tuee74 \h </w:instrText>
          </w:r>
          <w:r w:rsidRPr="00166F55">
            <w:rPr>
              <w:szCs w:val="24"/>
            </w:rPr>
          </w:r>
          <w:r w:rsidRPr="00166F55">
            <w:rPr>
              <w:szCs w:val="24"/>
            </w:rPr>
            <w:fldChar w:fldCharType="separate"/>
          </w:r>
          <w:r w:rsidRPr="00166F55">
            <w:rPr>
              <w:color w:val="0000FF"/>
              <w:szCs w:val="24"/>
            </w:rPr>
            <w:t>Exploratory Analyses</w:t>
          </w:r>
          <w:r w:rsidRPr="00166F55">
            <w:rPr>
              <w:color w:val="0000FF"/>
              <w:szCs w:val="24"/>
            </w:rPr>
            <w:tab/>
            <w:t>57</w:t>
          </w:r>
          <w:r w:rsidRPr="00166F55">
            <w:rPr>
              <w:szCs w:val="24"/>
            </w:rPr>
            <w:fldChar w:fldCharType="end"/>
          </w:r>
        </w:p>
        <w:p w14:paraId="00000063"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4du1wux">
            <w:r w:rsidRPr="00166F55">
              <w:rPr>
                <w:color w:val="0000FF"/>
                <w:szCs w:val="24"/>
              </w:rPr>
              <w:t>10</w:t>
            </w:r>
          </w:hyperlink>
          <w:hyperlink w:anchor="_heading=h.4du1wux">
            <w:r w:rsidRPr="00166F55">
              <w:rPr>
                <w:color w:val="000000"/>
                <w:szCs w:val="24"/>
              </w:rPr>
              <w:tab/>
            </w:r>
          </w:hyperlink>
          <w:r w:rsidRPr="00166F55">
            <w:rPr>
              <w:szCs w:val="24"/>
            </w:rPr>
            <w:fldChar w:fldCharType="begin"/>
          </w:r>
          <w:r w:rsidRPr="00166F55">
            <w:rPr>
              <w:szCs w:val="24"/>
            </w:rPr>
            <w:instrText xml:space="preserve"> PAGEREF _heading=h.4du1wux \h </w:instrText>
          </w:r>
          <w:r w:rsidRPr="00166F55">
            <w:rPr>
              <w:szCs w:val="24"/>
            </w:rPr>
          </w:r>
          <w:r w:rsidRPr="00166F55">
            <w:rPr>
              <w:szCs w:val="24"/>
            </w:rPr>
            <w:fldChar w:fldCharType="separate"/>
          </w:r>
          <w:r w:rsidRPr="00166F55">
            <w:rPr>
              <w:color w:val="0000FF"/>
              <w:szCs w:val="24"/>
            </w:rPr>
            <w:t>REGULATORY AND OPERATIONAL CONSIDERATIONS</w:t>
          </w:r>
          <w:r w:rsidRPr="00166F55">
            <w:rPr>
              <w:color w:val="0000FF"/>
              <w:szCs w:val="24"/>
            </w:rPr>
            <w:tab/>
            <w:t>57</w:t>
          </w:r>
          <w:r w:rsidRPr="00166F55">
            <w:rPr>
              <w:szCs w:val="24"/>
            </w:rPr>
            <w:fldChar w:fldCharType="end"/>
          </w:r>
        </w:p>
        <w:p w14:paraId="00000064"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2szc72q">
            <w:r w:rsidRPr="00166F55">
              <w:rPr>
                <w:color w:val="0000FF"/>
                <w:szCs w:val="24"/>
              </w:rPr>
              <w:t>10.1</w:t>
            </w:r>
          </w:hyperlink>
          <w:hyperlink w:anchor="_heading=h.2szc72q">
            <w:r w:rsidRPr="00166F55">
              <w:rPr>
                <w:color w:val="000000"/>
                <w:szCs w:val="24"/>
              </w:rPr>
              <w:tab/>
            </w:r>
          </w:hyperlink>
          <w:r w:rsidRPr="00166F55">
            <w:rPr>
              <w:szCs w:val="24"/>
            </w:rPr>
            <w:fldChar w:fldCharType="begin"/>
          </w:r>
          <w:r w:rsidRPr="00166F55">
            <w:rPr>
              <w:szCs w:val="24"/>
            </w:rPr>
            <w:instrText xml:space="preserve"> PAGEREF _heading=h.2szc72q \h </w:instrText>
          </w:r>
          <w:r w:rsidRPr="00166F55">
            <w:rPr>
              <w:szCs w:val="24"/>
            </w:rPr>
          </w:r>
          <w:r w:rsidRPr="00166F55">
            <w:rPr>
              <w:szCs w:val="24"/>
            </w:rPr>
            <w:fldChar w:fldCharType="separate"/>
          </w:r>
          <w:r w:rsidRPr="00166F55">
            <w:rPr>
              <w:color w:val="0000FF"/>
              <w:szCs w:val="24"/>
            </w:rPr>
            <w:t>Informed Consent Process</w:t>
          </w:r>
          <w:r w:rsidRPr="00166F55">
            <w:rPr>
              <w:color w:val="0000FF"/>
              <w:szCs w:val="24"/>
            </w:rPr>
            <w:tab/>
            <w:t>57</w:t>
          </w:r>
          <w:r w:rsidRPr="00166F55">
            <w:rPr>
              <w:szCs w:val="24"/>
            </w:rPr>
            <w:fldChar w:fldCharType="end"/>
          </w:r>
        </w:p>
        <w:p w14:paraId="00000065"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184mhaj">
            <w:r w:rsidRPr="00166F55">
              <w:rPr>
                <w:color w:val="0000FF"/>
                <w:szCs w:val="24"/>
              </w:rPr>
              <w:t>10.1.1</w:t>
            </w:r>
          </w:hyperlink>
          <w:hyperlink w:anchor="_heading=h.184mhaj">
            <w:r w:rsidRPr="00166F55">
              <w:rPr>
                <w:color w:val="000000"/>
                <w:szCs w:val="24"/>
              </w:rPr>
              <w:tab/>
            </w:r>
          </w:hyperlink>
          <w:r w:rsidRPr="00166F55">
            <w:rPr>
              <w:szCs w:val="24"/>
            </w:rPr>
            <w:fldChar w:fldCharType="begin"/>
          </w:r>
          <w:r w:rsidRPr="00166F55">
            <w:rPr>
              <w:szCs w:val="24"/>
            </w:rPr>
            <w:instrText xml:space="preserve"> PAGEREF _heading=h.184mhaj \h </w:instrText>
          </w:r>
          <w:r w:rsidRPr="00166F55">
            <w:rPr>
              <w:szCs w:val="24"/>
            </w:rPr>
          </w:r>
          <w:r w:rsidRPr="00166F55">
            <w:rPr>
              <w:szCs w:val="24"/>
            </w:rPr>
            <w:fldChar w:fldCharType="separate"/>
          </w:r>
          <w:r w:rsidRPr="00166F55">
            <w:rPr>
              <w:color w:val="0000FF"/>
              <w:szCs w:val="24"/>
            </w:rPr>
            <w:t>Consent/Assent Procedures and Documentation</w:t>
          </w:r>
          <w:r w:rsidRPr="00166F55">
            <w:rPr>
              <w:color w:val="0000FF"/>
              <w:szCs w:val="24"/>
            </w:rPr>
            <w:tab/>
            <w:t>57</w:t>
          </w:r>
          <w:r w:rsidRPr="00166F55">
            <w:rPr>
              <w:szCs w:val="24"/>
            </w:rPr>
            <w:fldChar w:fldCharType="end"/>
          </w:r>
        </w:p>
        <w:p w14:paraId="00000066"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j8sehv">
            <w:r w:rsidRPr="00166F55">
              <w:rPr>
                <w:color w:val="0000FF"/>
                <w:szCs w:val="24"/>
              </w:rPr>
              <w:t>10.1.2</w:t>
            </w:r>
          </w:hyperlink>
          <w:hyperlink w:anchor="_heading=h.j8sehv">
            <w:r w:rsidRPr="00166F55">
              <w:rPr>
                <w:color w:val="000000"/>
                <w:szCs w:val="24"/>
              </w:rPr>
              <w:tab/>
            </w:r>
          </w:hyperlink>
          <w:r w:rsidRPr="00166F55">
            <w:rPr>
              <w:szCs w:val="24"/>
            </w:rPr>
            <w:fldChar w:fldCharType="begin"/>
          </w:r>
          <w:r w:rsidRPr="00166F55">
            <w:rPr>
              <w:szCs w:val="24"/>
            </w:rPr>
            <w:instrText xml:space="preserve"> PAGEREF _heading=h.j8sehv \h </w:instrText>
          </w:r>
          <w:r w:rsidRPr="00166F55">
            <w:rPr>
              <w:szCs w:val="24"/>
            </w:rPr>
          </w:r>
          <w:r w:rsidRPr="00166F55">
            <w:rPr>
              <w:szCs w:val="24"/>
            </w:rPr>
            <w:fldChar w:fldCharType="separate"/>
          </w:r>
          <w:r w:rsidRPr="00166F55">
            <w:rPr>
              <w:color w:val="0000FF"/>
              <w:szCs w:val="24"/>
            </w:rPr>
            <w:t>Consent for minors when they reach the age of majority</w:t>
          </w:r>
          <w:r w:rsidRPr="00166F55">
            <w:rPr>
              <w:color w:val="0000FF"/>
              <w:szCs w:val="24"/>
            </w:rPr>
            <w:tab/>
            <w:t>60</w:t>
          </w:r>
          <w:r w:rsidRPr="00166F55">
            <w:rPr>
              <w:szCs w:val="24"/>
            </w:rPr>
            <w:fldChar w:fldCharType="end"/>
          </w:r>
        </w:p>
        <w:p w14:paraId="00000067"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79ka65">
            <w:r w:rsidRPr="00166F55">
              <w:rPr>
                <w:color w:val="0000FF"/>
                <w:szCs w:val="24"/>
              </w:rPr>
              <w:t>10.1.3</w:t>
            </w:r>
          </w:hyperlink>
          <w:hyperlink w:anchor="_heading=h.279ka65">
            <w:r w:rsidRPr="00166F55">
              <w:rPr>
                <w:color w:val="000000"/>
                <w:szCs w:val="24"/>
              </w:rPr>
              <w:tab/>
            </w:r>
          </w:hyperlink>
          <w:r w:rsidRPr="00166F55">
            <w:rPr>
              <w:szCs w:val="24"/>
            </w:rPr>
            <w:fldChar w:fldCharType="begin"/>
          </w:r>
          <w:r w:rsidRPr="00166F55">
            <w:rPr>
              <w:szCs w:val="24"/>
            </w:rPr>
            <w:instrText xml:space="preserve"> PAGEREF _heading=h.279ka65 \h </w:instrText>
          </w:r>
          <w:r w:rsidRPr="00166F55">
            <w:rPr>
              <w:szCs w:val="24"/>
            </w:rPr>
          </w:r>
          <w:r w:rsidRPr="00166F55">
            <w:rPr>
              <w:szCs w:val="24"/>
            </w:rPr>
            <w:fldChar w:fldCharType="separate"/>
          </w:r>
          <w:r w:rsidRPr="00166F55">
            <w:rPr>
              <w:color w:val="0000FF"/>
              <w:szCs w:val="24"/>
            </w:rPr>
            <w:t>Considerations for Consent of NIH staff, or family members of study team members</w:t>
          </w:r>
          <w:r w:rsidRPr="00166F55">
            <w:rPr>
              <w:color w:val="0000FF"/>
              <w:szCs w:val="24"/>
            </w:rPr>
            <w:tab/>
            <w:t>61</w:t>
          </w:r>
          <w:r w:rsidRPr="00166F55">
            <w:rPr>
              <w:szCs w:val="24"/>
            </w:rPr>
            <w:fldChar w:fldCharType="end"/>
          </w:r>
        </w:p>
        <w:p w14:paraId="00000068" w14:textId="179CAEC3"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38fx5o">
            <w:r w:rsidRPr="00166F55">
              <w:rPr>
                <w:color w:val="0000FF"/>
                <w:szCs w:val="24"/>
              </w:rPr>
              <w:t>10.1.4</w:t>
            </w:r>
          </w:hyperlink>
          <w:hyperlink w:anchor="_heading=h.338fx5o">
            <w:r w:rsidRPr="00166F55">
              <w:rPr>
                <w:color w:val="000000"/>
                <w:szCs w:val="24"/>
              </w:rPr>
              <w:tab/>
            </w:r>
          </w:hyperlink>
          <w:r w:rsidRPr="00166F55">
            <w:rPr>
              <w:szCs w:val="24"/>
            </w:rPr>
            <w:fldChar w:fldCharType="begin"/>
          </w:r>
          <w:r w:rsidRPr="00166F55">
            <w:rPr>
              <w:szCs w:val="24"/>
            </w:rPr>
            <w:instrText xml:space="preserve"> PAGEREF _heading=h.338fx5o \h </w:instrText>
          </w:r>
          <w:r w:rsidRPr="00166F55">
            <w:rPr>
              <w:szCs w:val="24"/>
            </w:rPr>
          </w:r>
          <w:r w:rsidRPr="00166F55">
            <w:rPr>
              <w:szCs w:val="24"/>
            </w:rPr>
            <w:fldChar w:fldCharType="separate"/>
          </w:r>
          <w:r w:rsidRPr="00166F55">
            <w:rPr>
              <w:color w:val="0000FF"/>
              <w:szCs w:val="24"/>
            </w:rPr>
            <w:t xml:space="preserve">Consent of </w:t>
          </w:r>
          <w:r w:rsidR="00963FCD" w:rsidRPr="00166F55">
            <w:rPr>
              <w:color w:val="0000FF"/>
              <w:szCs w:val="24"/>
            </w:rPr>
            <w:t>Participant</w:t>
          </w:r>
          <w:r w:rsidRPr="00166F55">
            <w:rPr>
              <w:color w:val="0000FF"/>
              <w:szCs w:val="24"/>
            </w:rPr>
            <w:t>s who are, or become, decisionally impaired</w:t>
          </w:r>
          <w:r w:rsidRPr="00166F55">
            <w:rPr>
              <w:color w:val="0000FF"/>
              <w:szCs w:val="24"/>
            </w:rPr>
            <w:tab/>
            <w:t>61</w:t>
          </w:r>
          <w:r w:rsidRPr="00166F55">
            <w:rPr>
              <w:szCs w:val="24"/>
            </w:rPr>
            <w:fldChar w:fldCharType="end"/>
          </w:r>
        </w:p>
        <w:p w14:paraId="00000069"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meukdy">
            <w:r w:rsidRPr="00166F55">
              <w:rPr>
                <w:color w:val="0000FF"/>
                <w:szCs w:val="24"/>
              </w:rPr>
              <w:t>10.2</w:t>
            </w:r>
          </w:hyperlink>
          <w:hyperlink w:anchor="_heading=h.meukdy">
            <w:r w:rsidRPr="00166F55">
              <w:rPr>
                <w:color w:val="000000"/>
                <w:szCs w:val="24"/>
              </w:rPr>
              <w:tab/>
            </w:r>
          </w:hyperlink>
          <w:r w:rsidRPr="00166F55">
            <w:rPr>
              <w:szCs w:val="24"/>
            </w:rPr>
            <w:fldChar w:fldCharType="begin"/>
          </w:r>
          <w:r w:rsidRPr="00166F55">
            <w:rPr>
              <w:szCs w:val="24"/>
            </w:rPr>
            <w:instrText xml:space="preserve"> PAGEREF _heading=h.meukdy \h </w:instrText>
          </w:r>
          <w:r w:rsidRPr="00166F55">
            <w:rPr>
              <w:szCs w:val="24"/>
            </w:rPr>
          </w:r>
          <w:r w:rsidRPr="00166F55">
            <w:rPr>
              <w:szCs w:val="24"/>
            </w:rPr>
            <w:fldChar w:fldCharType="separate"/>
          </w:r>
          <w:r w:rsidRPr="00166F55">
            <w:rPr>
              <w:color w:val="0000FF"/>
              <w:szCs w:val="24"/>
            </w:rPr>
            <w:t>Study Discontinuation and Closure</w:t>
          </w:r>
          <w:r w:rsidRPr="00166F55">
            <w:rPr>
              <w:color w:val="0000FF"/>
              <w:szCs w:val="24"/>
            </w:rPr>
            <w:tab/>
            <w:t>62</w:t>
          </w:r>
          <w:r w:rsidRPr="00166F55">
            <w:rPr>
              <w:szCs w:val="24"/>
            </w:rPr>
            <w:fldChar w:fldCharType="end"/>
          </w:r>
        </w:p>
        <w:p w14:paraId="0000006A"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36ei31r">
            <w:r w:rsidRPr="00166F55">
              <w:rPr>
                <w:color w:val="0000FF"/>
                <w:szCs w:val="24"/>
              </w:rPr>
              <w:t>10.3</w:t>
            </w:r>
          </w:hyperlink>
          <w:hyperlink w:anchor="_heading=h.36ei31r">
            <w:r w:rsidRPr="00166F55">
              <w:rPr>
                <w:color w:val="000000"/>
                <w:szCs w:val="24"/>
              </w:rPr>
              <w:tab/>
            </w:r>
          </w:hyperlink>
          <w:r w:rsidRPr="00166F55">
            <w:rPr>
              <w:szCs w:val="24"/>
            </w:rPr>
            <w:fldChar w:fldCharType="begin"/>
          </w:r>
          <w:r w:rsidRPr="00166F55">
            <w:rPr>
              <w:szCs w:val="24"/>
            </w:rPr>
            <w:instrText xml:space="preserve"> PAGEREF _heading=h.36ei31r \h </w:instrText>
          </w:r>
          <w:r w:rsidRPr="00166F55">
            <w:rPr>
              <w:szCs w:val="24"/>
            </w:rPr>
          </w:r>
          <w:r w:rsidRPr="00166F55">
            <w:rPr>
              <w:szCs w:val="24"/>
            </w:rPr>
            <w:fldChar w:fldCharType="separate"/>
          </w:r>
          <w:r w:rsidRPr="00166F55">
            <w:rPr>
              <w:color w:val="0000FF"/>
              <w:szCs w:val="24"/>
            </w:rPr>
            <w:t>Confidentiality and Privacy</w:t>
          </w:r>
          <w:r w:rsidRPr="00166F55">
            <w:rPr>
              <w:color w:val="0000FF"/>
              <w:szCs w:val="24"/>
            </w:rPr>
            <w:tab/>
            <w:t>63</w:t>
          </w:r>
          <w:r w:rsidRPr="00166F55">
            <w:rPr>
              <w:szCs w:val="24"/>
            </w:rPr>
            <w:fldChar w:fldCharType="end"/>
          </w:r>
        </w:p>
        <w:p w14:paraId="0000006B"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1idq7dh">
            <w:r w:rsidRPr="00166F55">
              <w:rPr>
                <w:color w:val="0000FF"/>
                <w:szCs w:val="24"/>
              </w:rPr>
              <w:t>10.4</w:t>
            </w:r>
          </w:hyperlink>
          <w:hyperlink w:anchor="_heading=h.1idq7dh">
            <w:r w:rsidRPr="00166F55">
              <w:rPr>
                <w:color w:val="000000"/>
                <w:szCs w:val="24"/>
              </w:rPr>
              <w:tab/>
            </w:r>
          </w:hyperlink>
          <w:r w:rsidRPr="00166F55">
            <w:rPr>
              <w:szCs w:val="24"/>
            </w:rPr>
            <w:fldChar w:fldCharType="begin"/>
          </w:r>
          <w:r w:rsidRPr="00166F55">
            <w:rPr>
              <w:szCs w:val="24"/>
            </w:rPr>
            <w:instrText xml:space="preserve"> PAGEREF _heading=h.1idq7dh \h </w:instrText>
          </w:r>
          <w:r w:rsidRPr="00166F55">
            <w:rPr>
              <w:szCs w:val="24"/>
            </w:rPr>
          </w:r>
          <w:r w:rsidRPr="00166F55">
            <w:rPr>
              <w:szCs w:val="24"/>
            </w:rPr>
            <w:fldChar w:fldCharType="separate"/>
          </w:r>
          <w:r w:rsidRPr="00166F55">
            <w:rPr>
              <w:color w:val="0000FF"/>
              <w:szCs w:val="24"/>
            </w:rPr>
            <w:t>Future use of Stored Specimens and Data</w:t>
          </w:r>
          <w:r w:rsidRPr="00166F55">
            <w:rPr>
              <w:color w:val="0000FF"/>
              <w:szCs w:val="24"/>
            </w:rPr>
            <w:tab/>
            <w:t>64</w:t>
          </w:r>
          <w:r w:rsidRPr="00166F55">
            <w:rPr>
              <w:szCs w:val="24"/>
            </w:rPr>
            <w:fldChar w:fldCharType="end"/>
          </w:r>
        </w:p>
        <w:p w14:paraId="0000006C"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1ljsd9k">
            <w:r w:rsidRPr="00166F55">
              <w:rPr>
                <w:color w:val="0000FF"/>
                <w:szCs w:val="24"/>
              </w:rPr>
              <w:t>10.5</w:t>
            </w:r>
          </w:hyperlink>
          <w:hyperlink w:anchor="_heading=h.1ljsd9k">
            <w:r w:rsidRPr="00166F55">
              <w:rPr>
                <w:color w:val="000000"/>
                <w:szCs w:val="24"/>
              </w:rPr>
              <w:tab/>
            </w:r>
          </w:hyperlink>
          <w:r w:rsidRPr="00166F55">
            <w:rPr>
              <w:szCs w:val="24"/>
            </w:rPr>
            <w:fldChar w:fldCharType="begin"/>
          </w:r>
          <w:r w:rsidRPr="00166F55">
            <w:rPr>
              <w:szCs w:val="24"/>
            </w:rPr>
            <w:instrText xml:space="preserve"> PAGEREF _heading=h.1ljsd9k \h </w:instrText>
          </w:r>
          <w:r w:rsidRPr="00166F55">
            <w:rPr>
              <w:szCs w:val="24"/>
            </w:rPr>
          </w:r>
          <w:r w:rsidRPr="00166F55">
            <w:rPr>
              <w:szCs w:val="24"/>
            </w:rPr>
            <w:fldChar w:fldCharType="separate"/>
          </w:r>
          <w:r w:rsidRPr="00166F55">
            <w:rPr>
              <w:color w:val="0000FF"/>
              <w:szCs w:val="24"/>
            </w:rPr>
            <w:t>Safety Oversight</w:t>
          </w:r>
          <w:r w:rsidRPr="00166F55">
            <w:rPr>
              <w:color w:val="0000FF"/>
              <w:szCs w:val="24"/>
            </w:rPr>
            <w:tab/>
            <w:t>65</w:t>
          </w:r>
          <w:r w:rsidRPr="00166F55">
            <w:rPr>
              <w:szCs w:val="24"/>
            </w:rPr>
            <w:fldChar w:fldCharType="end"/>
          </w:r>
        </w:p>
        <w:p w14:paraId="0000006D"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45jfvxd">
            <w:r w:rsidRPr="00166F55">
              <w:rPr>
                <w:color w:val="0000FF"/>
                <w:szCs w:val="24"/>
              </w:rPr>
              <w:t>10.6</w:t>
            </w:r>
          </w:hyperlink>
          <w:hyperlink w:anchor="_heading=h.45jfvxd">
            <w:r w:rsidRPr="00166F55">
              <w:rPr>
                <w:color w:val="000000"/>
                <w:szCs w:val="24"/>
              </w:rPr>
              <w:tab/>
            </w:r>
          </w:hyperlink>
          <w:r w:rsidRPr="00166F55">
            <w:rPr>
              <w:szCs w:val="24"/>
            </w:rPr>
            <w:fldChar w:fldCharType="begin"/>
          </w:r>
          <w:r w:rsidRPr="00166F55">
            <w:rPr>
              <w:szCs w:val="24"/>
            </w:rPr>
            <w:instrText xml:space="preserve"> PAGEREF _heading=h.45jfvxd \h </w:instrText>
          </w:r>
          <w:r w:rsidRPr="00166F55">
            <w:rPr>
              <w:szCs w:val="24"/>
            </w:rPr>
          </w:r>
          <w:r w:rsidRPr="00166F55">
            <w:rPr>
              <w:szCs w:val="24"/>
            </w:rPr>
            <w:fldChar w:fldCharType="separate"/>
          </w:r>
          <w:r w:rsidRPr="00166F55">
            <w:rPr>
              <w:color w:val="0000FF"/>
              <w:szCs w:val="24"/>
            </w:rPr>
            <w:t>Clinical Monitoring</w:t>
          </w:r>
          <w:r w:rsidRPr="00166F55">
            <w:rPr>
              <w:color w:val="0000FF"/>
              <w:szCs w:val="24"/>
            </w:rPr>
            <w:tab/>
            <w:t>66</w:t>
          </w:r>
          <w:r w:rsidRPr="00166F55">
            <w:rPr>
              <w:szCs w:val="24"/>
            </w:rPr>
            <w:fldChar w:fldCharType="end"/>
          </w:r>
        </w:p>
        <w:p w14:paraId="0000006E"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2koq656">
            <w:r w:rsidRPr="00166F55">
              <w:rPr>
                <w:color w:val="0000FF"/>
                <w:szCs w:val="24"/>
              </w:rPr>
              <w:t>10.7</w:t>
            </w:r>
          </w:hyperlink>
          <w:hyperlink w:anchor="_heading=h.2koq656">
            <w:r w:rsidRPr="00166F55">
              <w:rPr>
                <w:color w:val="000000"/>
                <w:szCs w:val="24"/>
              </w:rPr>
              <w:tab/>
            </w:r>
          </w:hyperlink>
          <w:r w:rsidRPr="00166F55">
            <w:rPr>
              <w:szCs w:val="24"/>
            </w:rPr>
            <w:fldChar w:fldCharType="begin"/>
          </w:r>
          <w:r w:rsidRPr="00166F55">
            <w:rPr>
              <w:szCs w:val="24"/>
            </w:rPr>
            <w:instrText xml:space="preserve"> PAGEREF _heading=h.2koq656 \h </w:instrText>
          </w:r>
          <w:r w:rsidRPr="00166F55">
            <w:rPr>
              <w:szCs w:val="24"/>
            </w:rPr>
          </w:r>
          <w:r w:rsidRPr="00166F55">
            <w:rPr>
              <w:szCs w:val="24"/>
            </w:rPr>
            <w:fldChar w:fldCharType="separate"/>
          </w:r>
          <w:r w:rsidRPr="00166F55">
            <w:rPr>
              <w:color w:val="0000FF"/>
              <w:szCs w:val="24"/>
            </w:rPr>
            <w:t>Quality Assurance and Quality Control</w:t>
          </w:r>
          <w:r w:rsidRPr="00166F55">
            <w:rPr>
              <w:color w:val="0000FF"/>
              <w:szCs w:val="24"/>
            </w:rPr>
            <w:tab/>
            <w:t>67</w:t>
          </w:r>
          <w:r w:rsidRPr="00166F55">
            <w:rPr>
              <w:szCs w:val="24"/>
            </w:rPr>
            <w:fldChar w:fldCharType="end"/>
          </w:r>
        </w:p>
        <w:p w14:paraId="0000006F"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zu0gcz">
            <w:r w:rsidRPr="00166F55">
              <w:rPr>
                <w:color w:val="0000FF"/>
                <w:szCs w:val="24"/>
              </w:rPr>
              <w:t>10.8</w:t>
            </w:r>
          </w:hyperlink>
          <w:hyperlink w:anchor="_heading=h.zu0gcz">
            <w:r w:rsidRPr="00166F55">
              <w:rPr>
                <w:color w:val="000000"/>
                <w:szCs w:val="24"/>
              </w:rPr>
              <w:tab/>
            </w:r>
          </w:hyperlink>
          <w:r w:rsidRPr="00166F55">
            <w:rPr>
              <w:szCs w:val="24"/>
            </w:rPr>
            <w:fldChar w:fldCharType="begin"/>
          </w:r>
          <w:r w:rsidRPr="00166F55">
            <w:rPr>
              <w:szCs w:val="24"/>
            </w:rPr>
            <w:instrText xml:space="preserve"> PAGEREF _heading=h.zu0gcz \h </w:instrText>
          </w:r>
          <w:r w:rsidRPr="00166F55">
            <w:rPr>
              <w:szCs w:val="24"/>
            </w:rPr>
          </w:r>
          <w:r w:rsidRPr="00166F55">
            <w:rPr>
              <w:szCs w:val="24"/>
            </w:rPr>
            <w:fldChar w:fldCharType="separate"/>
          </w:r>
          <w:r w:rsidRPr="00166F55">
            <w:rPr>
              <w:color w:val="0000FF"/>
              <w:szCs w:val="24"/>
            </w:rPr>
            <w:t>Data Handling and Record Keeping</w:t>
          </w:r>
          <w:r w:rsidRPr="00166F55">
            <w:rPr>
              <w:color w:val="0000FF"/>
              <w:szCs w:val="24"/>
            </w:rPr>
            <w:tab/>
            <w:t>68</w:t>
          </w:r>
          <w:r w:rsidRPr="00166F55">
            <w:rPr>
              <w:szCs w:val="24"/>
            </w:rPr>
            <w:fldChar w:fldCharType="end"/>
          </w:r>
        </w:p>
        <w:p w14:paraId="00000070"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jtnz0s">
            <w:r w:rsidRPr="00166F55">
              <w:rPr>
                <w:color w:val="0000FF"/>
                <w:szCs w:val="24"/>
              </w:rPr>
              <w:t>10.8.1</w:t>
            </w:r>
          </w:hyperlink>
          <w:hyperlink w:anchor="_heading=h.3jtnz0s">
            <w:r w:rsidRPr="00166F55">
              <w:rPr>
                <w:color w:val="000000"/>
                <w:szCs w:val="24"/>
              </w:rPr>
              <w:tab/>
            </w:r>
          </w:hyperlink>
          <w:r w:rsidRPr="00166F55">
            <w:rPr>
              <w:szCs w:val="24"/>
            </w:rPr>
            <w:fldChar w:fldCharType="begin"/>
          </w:r>
          <w:r w:rsidRPr="00166F55">
            <w:rPr>
              <w:szCs w:val="24"/>
            </w:rPr>
            <w:instrText xml:space="preserve"> PAGEREF _heading=h.3jtnz0s \h </w:instrText>
          </w:r>
          <w:r w:rsidRPr="00166F55">
            <w:rPr>
              <w:szCs w:val="24"/>
            </w:rPr>
          </w:r>
          <w:r w:rsidRPr="00166F55">
            <w:rPr>
              <w:szCs w:val="24"/>
            </w:rPr>
            <w:fldChar w:fldCharType="separate"/>
          </w:r>
          <w:r w:rsidRPr="00166F55">
            <w:rPr>
              <w:color w:val="0000FF"/>
              <w:szCs w:val="24"/>
            </w:rPr>
            <w:t>Data Collection and Management Responsibilities</w:t>
          </w:r>
          <w:r w:rsidRPr="00166F55">
            <w:rPr>
              <w:color w:val="0000FF"/>
              <w:szCs w:val="24"/>
            </w:rPr>
            <w:tab/>
            <w:t>69</w:t>
          </w:r>
          <w:r w:rsidRPr="00166F55">
            <w:rPr>
              <w:szCs w:val="24"/>
            </w:rPr>
            <w:fldChar w:fldCharType="end"/>
          </w:r>
        </w:p>
        <w:p w14:paraId="00000071"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4iylrwe">
            <w:r w:rsidRPr="00166F55">
              <w:rPr>
                <w:color w:val="0000FF"/>
                <w:szCs w:val="24"/>
              </w:rPr>
              <w:t>10.8.2</w:t>
            </w:r>
          </w:hyperlink>
          <w:hyperlink w:anchor="_heading=h.4iylrwe">
            <w:r w:rsidRPr="00166F55">
              <w:rPr>
                <w:color w:val="000000"/>
                <w:szCs w:val="24"/>
              </w:rPr>
              <w:tab/>
            </w:r>
          </w:hyperlink>
          <w:r w:rsidRPr="00166F55">
            <w:rPr>
              <w:szCs w:val="24"/>
            </w:rPr>
            <w:fldChar w:fldCharType="begin"/>
          </w:r>
          <w:r w:rsidRPr="00166F55">
            <w:rPr>
              <w:szCs w:val="24"/>
            </w:rPr>
            <w:instrText xml:space="preserve"> PAGEREF _heading=h.4iylrwe \h </w:instrText>
          </w:r>
          <w:r w:rsidRPr="00166F55">
            <w:rPr>
              <w:szCs w:val="24"/>
            </w:rPr>
          </w:r>
          <w:r w:rsidRPr="00166F55">
            <w:rPr>
              <w:szCs w:val="24"/>
            </w:rPr>
            <w:fldChar w:fldCharType="separate"/>
          </w:r>
          <w:r w:rsidRPr="00166F55">
            <w:rPr>
              <w:color w:val="0000FF"/>
              <w:szCs w:val="24"/>
            </w:rPr>
            <w:t>Study Records Retention</w:t>
          </w:r>
          <w:r w:rsidRPr="00166F55">
            <w:rPr>
              <w:color w:val="0000FF"/>
              <w:szCs w:val="24"/>
            </w:rPr>
            <w:tab/>
            <w:t>70</w:t>
          </w:r>
          <w:r w:rsidRPr="00166F55">
            <w:rPr>
              <w:szCs w:val="24"/>
            </w:rPr>
            <w:fldChar w:fldCharType="end"/>
          </w:r>
        </w:p>
        <w:p w14:paraId="00000072"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2y3w247">
            <w:r w:rsidRPr="00166F55">
              <w:rPr>
                <w:color w:val="0000FF"/>
                <w:szCs w:val="24"/>
              </w:rPr>
              <w:t>10.9</w:t>
            </w:r>
          </w:hyperlink>
          <w:hyperlink w:anchor="_heading=h.2y3w247">
            <w:r w:rsidRPr="00166F55">
              <w:rPr>
                <w:color w:val="000000"/>
                <w:szCs w:val="24"/>
              </w:rPr>
              <w:tab/>
            </w:r>
          </w:hyperlink>
          <w:r w:rsidRPr="00166F55">
            <w:rPr>
              <w:szCs w:val="24"/>
            </w:rPr>
            <w:fldChar w:fldCharType="begin"/>
          </w:r>
          <w:r w:rsidRPr="00166F55">
            <w:rPr>
              <w:szCs w:val="24"/>
            </w:rPr>
            <w:instrText xml:space="preserve"> PAGEREF _heading=h.2y3w247 \h </w:instrText>
          </w:r>
          <w:r w:rsidRPr="00166F55">
            <w:rPr>
              <w:szCs w:val="24"/>
            </w:rPr>
          </w:r>
          <w:r w:rsidRPr="00166F55">
            <w:rPr>
              <w:szCs w:val="24"/>
            </w:rPr>
            <w:fldChar w:fldCharType="separate"/>
          </w:r>
          <w:r w:rsidRPr="00166F55">
            <w:rPr>
              <w:color w:val="0000FF"/>
              <w:szCs w:val="24"/>
            </w:rPr>
            <w:t>Protocol Deviations and Non-Compliance</w:t>
          </w:r>
          <w:r w:rsidRPr="00166F55">
            <w:rPr>
              <w:color w:val="0000FF"/>
              <w:szCs w:val="24"/>
            </w:rPr>
            <w:tab/>
            <w:t>70</w:t>
          </w:r>
          <w:r w:rsidRPr="00166F55">
            <w:rPr>
              <w:szCs w:val="24"/>
            </w:rPr>
            <w:fldChar w:fldCharType="end"/>
          </w:r>
        </w:p>
        <w:p w14:paraId="00000073"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x8tuzt">
            <w:r w:rsidRPr="00166F55">
              <w:rPr>
                <w:color w:val="0000FF"/>
                <w:szCs w:val="24"/>
              </w:rPr>
              <w:t>10.9.1</w:t>
            </w:r>
          </w:hyperlink>
          <w:hyperlink w:anchor="_heading=h.3x8tuzt">
            <w:r w:rsidRPr="00166F55">
              <w:rPr>
                <w:color w:val="000000"/>
                <w:szCs w:val="24"/>
              </w:rPr>
              <w:tab/>
            </w:r>
          </w:hyperlink>
          <w:r w:rsidRPr="00166F55">
            <w:rPr>
              <w:szCs w:val="24"/>
            </w:rPr>
            <w:fldChar w:fldCharType="begin"/>
          </w:r>
          <w:r w:rsidRPr="00166F55">
            <w:rPr>
              <w:szCs w:val="24"/>
            </w:rPr>
            <w:instrText xml:space="preserve"> PAGEREF _heading=h.3x8tuzt \h </w:instrText>
          </w:r>
          <w:r w:rsidRPr="00166F55">
            <w:rPr>
              <w:szCs w:val="24"/>
            </w:rPr>
          </w:r>
          <w:r w:rsidRPr="00166F55">
            <w:rPr>
              <w:szCs w:val="24"/>
            </w:rPr>
            <w:fldChar w:fldCharType="separate"/>
          </w:r>
          <w:r w:rsidRPr="00166F55">
            <w:rPr>
              <w:color w:val="0000FF"/>
              <w:szCs w:val="24"/>
            </w:rPr>
            <w:t>NIH Definition of Protocol Deviation</w:t>
          </w:r>
          <w:r w:rsidRPr="00166F55">
            <w:rPr>
              <w:color w:val="0000FF"/>
              <w:szCs w:val="24"/>
            </w:rPr>
            <w:tab/>
            <w:t>71</w:t>
          </w:r>
          <w:r w:rsidRPr="00166F55">
            <w:rPr>
              <w:szCs w:val="24"/>
            </w:rPr>
            <w:fldChar w:fldCharType="end"/>
          </w:r>
        </w:p>
        <w:p w14:paraId="00000074"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2ce457m">
            <w:r w:rsidRPr="00166F55">
              <w:rPr>
                <w:color w:val="0000FF"/>
                <w:szCs w:val="24"/>
              </w:rPr>
              <w:t>10.10</w:t>
            </w:r>
          </w:hyperlink>
          <w:hyperlink w:anchor="_heading=h.2ce457m">
            <w:r w:rsidRPr="00166F55">
              <w:rPr>
                <w:color w:val="000000"/>
                <w:szCs w:val="24"/>
              </w:rPr>
              <w:tab/>
            </w:r>
          </w:hyperlink>
          <w:r w:rsidRPr="00166F55">
            <w:rPr>
              <w:szCs w:val="24"/>
            </w:rPr>
            <w:fldChar w:fldCharType="begin"/>
          </w:r>
          <w:r w:rsidRPr="00166F55">
            <w:rPr>
              <w:szCs w:val="24"/>
            </w:rPr>
            <w:instrText xml:space="preserve"> PAGEREF _heading=h.2ce457m \h </w:instrText>
          </w:r>
          <w:r w:rsidRPr="00166F55">
            <w:rPr>
              <w:szCs w:val="24"/>
            </w:rPr>
          </w:r>
          <w:r w:rsidRPr="00166F55">
            <w:rPr>
              <w:szCs w:val="24"/>
            </w:rPr>
            <w:fldChar w:fldCharType="separate"/>
          </w:r>
          <w:r w:rsidRPr="00166F55">
            <w:rPr>
              <w:color w:val="0000FF"/>
              <w:szCs w:val="24"/>
            </w:rPr>
            <w:t>Human Data Sharing, including Genomic Data Sharing, and Publication</w:t>
          </w:r>
          <w:r w:rsidRPr="00166F55">
            <w:rPr>
              <w:color w:val="0000FF"/>
              <w:szCs w:val="24"/>
            </w:rPr>
            <w:tab/>
            <w:t>71</w:t>
          </w:r>
          <w:r w:rsidRPr="00166F55">
            <w:rPr>
              <w:szCs w:val="24"/>
            </w:rPr>
            <w:fldChar w:fldCharType="end"/>
          </w:r>
        </w:p>
        <w:p w14:paraId="00000075"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rjefff">
            <w:r w:rsidRPr="00166F55">
              <w:rPr>
                <w:color w:val="0000FF"/>
                <w:szCs w:val="24"/>
              </w:rPr>
              <w:t>10.10.1</w:t>
            </w:r>
          </w:hyperlink>
          <w:hyperlink w:anchor="_heading=h.rjefff">
            <w:r w:rsidRPr="00166F55">
              <w:rPr>
                <w:color w:val="000000"/>
                <w:szCs w:val="24"/>
              </w:rPr>
              <w:tab/>
            </w:r>
          </w:hyperlink>
          <w:r w:rsidRPr="00166F55">
            <w:rPr>
              <w:szCs w:val="24"/>
            </w:rPr>
            <w:fldChar w:fldCharType="begin"/>
          </w:r>
          <w:r w:rsidRPr="00166F55">
            <w:rPr>
              <w:szCs w:val="24"/>
            </w:rPr>
            <w:instrText xml:space="preserve"> PAGEREF _heading=h.rjefff \h </w:instrText>
          </w:r>
          <w:r w:rsidRPr="00166F55">
            <w:rPr>
              <w:szCs w:val="24"/>
            </w:rPr>
          </w:r>
          <w:r w:rsidRPr="00166F55">
            <w:rPr>
              <w:szCs w:val="24"/>
            </w:rPr>
            <w:fldChar w:fldCharType="separate"/>
          </w:r>
          <w:r w:rsidRPr="00166F55">
            <w:rPr>
              <w:color w:val="0000FF"/>
              <w:szCs w:val="24"/>
            </w:rPr>
            <w:t>NIH Data Management and Sharing Policy and NIH Genomic Data Sharing Policy Compliance</w:t>
          </w:r>
          <w:r w:rsidRPr="00166F55">
            <w:rPr>
              <w:color w:val="0000FF"/>
              <w:szCs w:val="24"/>
            </w:rPr>
            <w:tab/>
            <w:t>71</w:t>
          </w:r>
          <w:r w:rsidRPr="00166F55">
            <w:rPr>
              <w:szCs w:val="24"/>
            </w:rPr>
            <w:fldChar w:fldCharType="end"/>
          </w:r>
        </w:p>
        <w:p w14:paraId="00000076"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3bj1y38">
            <w:r w:rsidRPr="00166F55">
              <w:rPr>
                <w:color w:val="0000FF"/>
                <w:szCs w:val="24"/>
              </w:rPr>
              <w:t>10.10.2</w:t>
            </w:r>
          </w:hyperlink>
          <w:hyperlink w:anchor="_heading=h.3bj1y38">
            <w:r w:rsidRPr="00166F55">
              <w:rPr>
                <w:color w:val="000000"/>
                <w:szCs w:val="24"/>
              </w:rPr>
              <w:tab/>
            </w:r>
          </w:hyperlink>
          <w:r w:rsidRPr="00166F55">
            <w:rPr>
              <w:szCs w:val="24"/>
            </w:rPr>
            <w:fldChar w:fldCharType="begin"/>
          </w:r>
          <w:r w:rsidRPr="00166F55">
            <w:rPr>
              <w:szCs w:val="24"/>
            </w:rPr>
            <w:instrText xml:space="preserve"> PAGEREF _heading=h.3bj1y38 \h </w:instrText>
          </w:r>
          <w:r w:rsidRPr="00166F55">
            <w:rPr>
              <w:szCs w:val="24"/>
            </w:rPr>
          </w:r>
          <w:r w:rsidRPr="00166F55">
            <w:rPr>
              <w:szCs w:val="24"/>
            </w:rPr>
            <w:fldChar w:fldCharType="separate"/>
          </w:r>
          <w:r w:rsidRPr="00166F55">
            <w:rPr>
              <w:color w:val="0000FF"/>
              <w:szCs w:val="24"/>
            </w:rPr>
            <w:t>NIH Public Access Policy Compliance</w:t>
          </w:r>
          <w:r w:rsidRPr="00166F55">
            <w:rPr>
              <w:color w:val="0000FF"/>
              <w:szCs w:val="24"/>
            </w:rPr>
            <w:tab/>
            <w:t>72</w:t>
          </w:r>
          <w:r w:rsidRPr="00166F55">
            <w:rPr>
              <w:szCs w:val="24"/>
            </w:rPr>
            <w:fldChar w:fldCharType="end"/>
          </w:r>
        </w:p>
        <w:p w14:paraId="00000077"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42ddq1a">
            <w:r w:rsidRPr="00166F55">
              <w:rPr>
                <w:color w:val="0000FF"/>
                <w:szCs w:val="24"/>
              </w:rPr>
              <w:t>10.11</w:t>
            </w:r>
          </w:hyperlink>
          <w:hyperlink w:anchor="_heading=h.42ddq1a">
            <w:r w:rsidRPr="00166F55">
              <w:rPr>
                <w:color w:val="000000"/>
                <w:szCs w:val="24"/>
              </w:rPr>
              <w:tab/>
            </w:r>
          </w:hyperlink>
          <w:r w:rsidRPr="00166F55">
            <w:rPr>
              <w:szCs w:val="24"/>
            </w:rPr>
            <w:fldChar w:fldCharType="begin"/>
          </w:r>
          <w:r w:rsidRPr="00166F55">
            <w:rPr>
              <w:szCs w:val="24"/>
            </w:rPr>
            <w:instrText xml:space="preserve"> PAGEREF _heading=h.42ddq1a \h </w:instrText>
          </w:r>
          <w:r w:rsidRPr="00166F55">
            <w:rPr>
              <w:szCs w:val="24"/>
            </w:rPr>
          </w:r>
          <w:r w:rsidRPr="00166F55">
            <w:rPr>
              <w:szCs w:val="24"/>
            </w:rPr>
            <w:fldChar w:fldCharType="separate"/>
          </w:r>
          <w:r w:rsidRPr="00166F55">
            <w:rPr>
              <w:color w:val="0000FF"/>
              <w:szCs w:val="24"/>
            </w:rPr>
            <w:t>Collaborative Agreements</w:t>
          </w:r>
          <w:r w:rsidRPr="00166F55">
            <w:rPr>
              <w:color w:val="0000FF"/>
              <w:szCs w:val="24"/>
            </w:rPr>
            <w:tab/>
            <w:t>72</w:t>
          </w:r>
          <w:r w:rsidRPr="00166F55">
            <w:rPr>
              <w:szCs w:val="24"/>
            </w:rPr>
            <w:fldChar w:fldCharType="end"/>
          </w:r>
        </w:p>
        <w:p w14:paraId="00000078" w14:textId="77777777" w:rsidR="00DD1D0F" w:rsidRPr="00166F55" w:rsidRDefault="00000000">
          <w:pPr>
            <w:pBdr>
              <w:top w:val="nil"/>
              <w:left w:val="nil"/>
              <w:bottom w:val="nil"/>
              <w:right w:val="nil"/>
              <w:between w:val="nil"/>
            </w:pBdr>
            <w:tabs>
              <w:tab w:val="left" w:pos="1320"/>
              <w:tab w:val="right" w:pos="9350"/>
            </w:tabs>
            <w:ind w:left="480"/>
            <w:rPr>
              <w:color w:val="000000"/>
              <w:szCs w:val="24"/>
            </w:rPr>
          </w:pPr>
          <w:hyperlink w:anchor="_heading=h.2hio093">
            <w:r w:rsidRPr="00166F55">
              <w:rPr>
                <w:color w:val="0000FF"/>
                <w:szCs w:val="24"/>
              </w:rPr>
              <w:t>10.11.1</w:t>
            </w:r>
          </w:hyperlink>
          <w:hyperlink w:anchor="_heading=h.2hio093">
            <w:r w:rsidRPr="00166F55">
              <w:rPr>
                <w:color w:val="000000"/>
                <w:szCs w:val="24"/>
              </w:rPr>
              <w:tab/>
            </w:r>
          </w:hyperlink>
          <w:r w:rsidRPr="00166F55">
            <w:rPr>
              <w:szCs w:val="24"/>
            </w:rPr>
            <w:fldChar w:fldCharType="begin"/>
          </w:r>
          <w:r w:rsidRPr="00166F55">
            <w:rPr>
              <w:szCs w:val="24"/>
            </w:rPr>
            <w:instrText xml:space="preserve"> PAGEREF _heading=h.2hio093 \h </w:instrText>
          </w:r>
          <w:r w:rsidRPr="00166F55">
            <w:rPr>
              <w:szCs w:val="24"/>
            </w:rPr>
          </w:r>
          <w:r w:rsidRPr="00166F55">
            <w:rPr>
              <w:szCs w:val="24"/>
            </w:rPr>
            <w:fldChar w:fldCharType="separate"/>
          </w:r>
          <w:r w:rsidRPr="00166F55">
            <w:rPr>
              <w:color w:val="0000FF"/>
              <w:szCs w:val="24"/>
            </w:rPr>
            <w:t>Agreement Type</w:t>
          </w:r>
          <w:r w:rsidRPr="00166F55">
            <w:rPr>
              <w:color w:val="0000FF"/>
              <w:szCs w:val="24"/>
            </w:rPr>
            <w:tab/>
            <w:t>72</w:t>
          </w:r>
          <w:r w:rsidRPr="00166F55">
            <w:rPr>
              <w:szCs w:val="24"/>
            </w:rPr>
            <w:fldChar w:fldCharType="end"/>
          </w:r>
        </w:p>
        <w:p w14:paraId="00000079" w14:textId="77777777" w:rsidR="00DD1D0F" w:rsidRPr="00166F55" w:rsidRDefault="00000000">
          <w:pPr>
            <w:pBdr>
              <w:top w:val="nil"/>
              <w:left w:val="nil"/>
              <w:bottom w:val="nil"/>
              <w:right w:val="nil"/>
              <w:between w:val="nil"/>
            </w:pBdr>
            <w:tabs>
              <w:tab w:val="left" w:pos="1100"/>
              <w:tab w:val="right" w:pos="9350"/>
            </w:tabs>
            <w:ind w:left="240"/>
            <w:rPr>
              <w:color w:val="000000"/>
              <w:szCs w:val="24"/>
            </w:rPr>
          </w:pPr>
          <w:hyperlink w:anchor="_heading=h.4anzqyu">
            <w:r w:rsidRPr="00166F55">
              <w:rPr>
                <w:color w:val="0000FF"/>
                <w:szCs w:val="24"/>
              </w:rPr>
              <w:t>10.12</w:t>
            </w:r>
          </w:hyperlink>
          <w:hyperlink w:anchor="_heading=h.4anzqyu">
            <w:r w:rsidRPr="00166F55">
              <w:rPr>
                <w:color w:val="000000"/>
                <w:szCs w:val="24"/>
              </w:rPr>
              <w:tab/>
            </w:r>
          </w:hyperlink>
          <w:r w:rsidRPr="00166F55">
            <w:rPr>
              <w:szCs w:val="24"/>
            </w:rPr>
            <w:fldChar w:fldCharType="begin"/>
          </w:r>
          <w:r w:rsidRPr="00166F55">
            <w:rPr>
              <w:szCs w:val="24"/>
            </w:rPr>
            <w:instrText xml:space="preserve"> PAGEREF _heading=h.4anzqyu \h </w:instrText>
          </w:r>
          <w:r w:rsidRPr="00166F55">
            <w:rPr>
              <w:szCs w:val="24"/>
            </w:rPr>
          </w:r>
          <w:r w:rsidRPr="00166F55">
            <w:rPr>
              <w:szCs w:val="24"/>
            </w:rPr>
            <w:fldChar w:fldCharType="separate"/>
          </w:r>
          <w:r w:rsidRPr="00166F55">
            <w:rPr>
              <w:color w:val="0000FF"/>
              <w:szCs w:val="24"/>
            </w:rPr>
            <w:t>Conflict of Interest Policy</w:t>
          </w:r>
          <w:r w:rsidRPr="00166F55">
            <w:rPr>
              <w:color w:val="0000FF"/>
              <w:szCs w:val="24"/>
            </w:rPr>
            <w:tab/>
            <w:t>72</w:t>
          </w:r>
          <w:r w:rsidRPr="00166F55">
            <w:rPr>
              <w:szCs w:val="24"/>
            </w:rPr>
            <w:fldChar w:fldCharType="end"/>
          </w:r>
        </w:p>
        <w:p w14:paraId="0000007A"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2pta16n">
            <w:r w:rsidRPr="00166F55">
              <w:rPr>
                <w:color w:val="0000FF"/>
                <w:szCs w:val="24"/>
              </w:rPr>
              <w:t>11</w:t>
            </w:r>
          </w:hyperlink>
          <w:hyperlink w:anchor="_heading=h.2pta16n">
            <w:r w:rsidRPr="00166F55">
              <w:rPr>
                <w:color w:val="000000"/>
                <w:szCs w:val="24"/>
              </w:rPr>
              <w:tab/>
            </w:r>
          </w:hyperlink>
          <w:r w:rsidRPr="00166F55">
            <w:rPr>
              <w:szCs w:val="24"/>
            </w:rPr>
            <w:fldChar w:fldCharType="begin"/>
          </w:r>
          <w:r w:rsidRPr="00166F55">
            <w:rPr>
              <w:szCs w:val="24"/>
            </w:rPr>
            <w:instrText xml:space="preserve"> PAGEREF _heading=h.2pta16n \h </w:instrText>
          </w:r>
          <w:r w:rsidRPr="00166F55">
            <w:rPr>
              <w:szCs w:val="24"/>
            </w:rPr>
          </w:r>
          <w:r w:rsidRPr="00166F55">
            <w:rPr>
              <w:szCs w:val="24"/>
            </w:rPr>
            <w:fldChar w:fldCharType="separate"/>
          </w:r>
          <w:r w:rsidRPr="00166F55">
            <w:rPr>
              <w:color w:val="0000FF"/>
              <w:szCs w:val="24"/>
            </w:rPr>
            <w:t>ABBREVIATIONS</w:t>
          </w:r>
          <w:r w:rsidRPr="00166F55">
            <w:rPr>
              <w:color w:val="0000FF"/>
              <w:szCs w:val="24"/>
            </w:rPr>
            <w:tab/>
            <w:t>73</w:t>
          </w:r>
          <w:r w:rsidRPr="00166F55">
            <w:rPr>
              <w:szCs w:val="24"/>
            </w:rPr>
            <w:fldChar w:fldCharType="end"/>
          </w:r>
        </w:p>
        <w:p w14:paraId="0000007B" w14:textId="77777777" w:rsidR="00DD1D0F" w:rsidRPr="00166F55" w:rsidRDefault="00000000">
          <w:pPr>
            <w:pBdr>
              <w:top w:val="nil"/>
              <w:left w:val="nil"/>
              <w:bottom w:val="nil"/>
              <w:right w:val="nil"/>
              <w:between w:val="nil"/>
            </w:pBdr>
            <w:tabs>
              <w:tab w:val="left" w:pos="480"/>
              <w:tab w:val="right" w:pos="9350"/>
            </w:tabs>
            <w:rPr>
              <w:color w:val="000000"/>
              <w:szCs w:val="24"/>
            </w:rPr>
          </w:pPr>
          <w:hyperlink w:anchor="_heading=h.14ykbeg">
            <w:r w:rsidRPr="00166F55">
              <w:rPr>
                <w:color w:val="0000FF"/>
                <w:szCs w:val="24"/>
              </w:rPr>
              <w:t>12</w:t>
            </w:r>
          </w:hyperlink>
          <w:hyperlink w:anchor="_heading=h.14ykbeg">
            <w:r w:rsidRPr="00166F55">
              <w:rPr>
                <w:color w:val="000000"/>
                <w:szCs w:val="24"/>
              </w:rPr>
              <w:tab/>
            </w:r>
          </w:hyperlink>
          <w:r w:rsidRPr="00166F55">
            <w:rPr>
              <w:szCs w:val="24"/>
            </w:rPr>
            <w:fldChar w:fldCharType="begin"/>
          </w:r>
          <w:r w:rsidRPr="00166F55">
            <w:rPr>
              <w:szCs w:val="24"/>
            </w:rPr>
            <w:instrText xml:space="preserve"> PAGEREF _heading=h.14ykbeg \h </w:instrText>
          </w:r>
          <w:r w:rsidRPr="00166F55">
            <w:rPr>
              <w:szCs w:val="24"/>
            </w:rPr>
          </w:r>
          <w:r w:rsidRPr="00166F55">
            <w:rPr>
              <w:szCs w:val="24"/>
            </w:rPr>
            <w:fldChar w:fldCharType="separate"/>
          </w:r>
          <w:r w:rsidRPr="00166F55">
            <w:rPr>
              <w:color w:val="0000FF"/>
              <w:szCs w:val="24"/>
            </w:rPr>
            <w:t>REFERENCES</w:t>
          </w:r>
          <w:r w:rsidRPr="00166F55">
            <w:rPr>
              <w:color w:val="0000FF"/>
              <w:szCs w:val="24"/>
            </w:rPr>
            <w:tab/>
            <w:t>74</w:t>
          </w:r>
          <w:r w:rsidRPr="00166F55">
            <w:rPr>
              <w:szCs w:val="24"/>
            </w:rPr>
            <w:fldChar w:fldCharType="end"/>
          </w:r>
        </w:p>
        <w:p w14:paraId="0000007C" w14:textId="77777777" w:rsidR="00DD1D0F" w:rsidRPr="00166F55" w:rsidRDefault="00000000">
          <w:pPr>
            <w:rPr>
              <w:i/>
              <w:szCs w:val="24"/>
            </w:rPr>
          </w:pPr>
          <w:r w:rsidRPr="00166F55">
            <w:rPr>
              <w:szCs w:val="24"/>
            </w:rPr>
            <w:fldChar w:fldCharType="end"/>
          </w:r>
        </w:p>
      </w:sdtContent>
    </w:sdt>
    <w:p w14:paraId="0000007D" w14:textId="77777777" w:rsidR="00DD1D0F" w:rsidRPr="00166F55" w:rsidRDefault="00000000">
      <w:pPr>
        <w:rPr>
          <w:szCs w:val="24"/>
        </w:rPr>
      </w:pPr>
      <w:r w:rsidRPr="00166F55">
        <w:rPr>
          <w:szCs w:val="24"/>
        </w:rPr>
        <w:br w:type="page"/>
      </w:r>
    </w:p>
    <w:p w14:paraId="0000007E" w14:textId="77777777" w:rsidR="00DD1D0F" w:rsidRPr="00166F55" w:rsidRDefault="00000000">
      <w:pPr>
        <w:pStyle w:val="Heading1"/>
        <w:ind w:left="432" w:hanging="432"/>
      </w:pPr>
      <w:bookmarkStart w:id="3" w:name="_heading=h.3znysh7" w:colFirst="0" w:colLast="0"/>
      <w:bookmarkEnd w:id="3"/>
      <w:r w:rsidRPr="00166F55">
        <w:lastRenderedPageBreak/>
        <w:t>STATEMENT OF COMPLIANCE</w:t>
      </w:r>
    </w:p>
    <w:p w14:paraId="0000007F" w14:textId="77777777" w:rsidR="00DD1D0F" w:rsidRPr="00166F55" w:rsidRDefault="00000000">
      <w:pPr>
        <w:rPr>
          <w:szCs w:val="24"/>
        </w:rPr>
      </w:pPr>
      <w:r w:rsidRPr="00166F55">
        <w:rPr>
          <w:szCs w:val="24"/>
        </w:rPr>
        <w:t xml:space="preserve">The trial will be carried out in accordance with International Council on </w:t>
      </w:r>
      <w:proofErr w:type="spellStart"/>
      <w:r w:rsidRPr="00166F55">
        <w:rPr>
          <w:szCs w:val="24"/>
        </w:rPr>
        <w:t>Harmonisation</w:t>
      </w:r>
      <w:proofErr w:type="spellEnd"/>
      <w:r w:rsidRPr="00166F55">
        <w:rPr>
          <w:szCs w:val="24"/>
        </w:rPr>
        <w:t xml:space="preserve"> Good Clinical Practice (ICH GCP) and the following: </w:t>
      </w:r>
    </w:p>
    <w:p w14:paraId="00000080" w14:textId="77777777" w:rsidR="00DD1D0F" w:rsidRPr="00166F55" w:rsidRDefault="00000000">
      <w:pPr>
        <w:numPr>
          <w:ilvl w:val="1"/>
          <w:numId w:val="14"/>
        </w:numPr>
        <w:pBdr>
          <w:top w:val="nil"/>
          <w:left w:val="nil"/>
          <w:bottom w:val="nil"/>
          <w:right w:val="nil"/>
          <w:between w:val="nil"/>
        </w:pBdr>
        <w:spacing w:before="0" w:after="0"/>
        <w:ind w:left="630" w:hanging="270"/>
        <w:rPr>
          <w:szCs w:val="24"/>
        </w:rPr>
      </w:pPr>
      <w:r w:rsidRPr="00166F55">
        <w:rPr>
          <w:color w:val="000000"/>
          <w:szCs w:val="24"/>
        </w:rPr>
        <w:t xml:space="preserve">United States (US) Code of Federal Regulations (CFR) applicable to clinical studies (45 CFR Part 46, 21 CFR Part 50, 21 CFR Part 56, 21 CFR Part 312, and/or 21 CFR Part 812) </w:t>
      </w:r>
    </w:p>
    <w:p w14:paraId="00000081" w14:textId="77777777" w:rsidR="00DD1D0F" w:rsidRPr="00166F55" w:rsidRDefault="00000000">
      <w:pPr>
        <w:rPr>
          <w:szCs w:val="24"/>
        </w:rPr>
      </w:pPr>
      <w:r w:rsidRPr="00166F55">
        <w:rPr>
          <w:szCs w:val="24"/>
        </w:rPr>
        <w:t>The protocol, informed consent form(s), recruitment materials, and all participant materials will be submitted to the Institutional Review Board (IRB) for review and approval.  Approval of both the protocol and the consent form must be obtained before any participant is enrolled.  Any amendment to the protocol will require review and approval by the IRB before the changes are implemented to the study.  In addition, all changes to the consent form will be IRB-approved; an IRB determination will be made regarding whether a new consent needs to be obtained from participants who provided consent, using a previously approved consent form.</w:t>
      </w:r>
    </w:p>
    <w:p w14:paraId="00000082" w14:textId="77777777" w:rsidR="00DD1D0F" w:rsidRPr="00166F55" w:rsidRDefault="00000000">
      <w:pPr>
        <w:spacing w:before="0" w:after="0"/>
        <w:rPr>
          <w:szCs w:val="24"/>
        </w:rPr>
      </w:pPr>
      <w:r w:rsidRPr="00166F55">
        <w:rPr>
          <w:szCs w:val="24"/>
        </w:rPr>
        <w:br w:type="page"/>
      </w:r>
    </w:p>
    <w:p w14:paraId="00000083" w14:textId="77777777" w:rsidR="00DD1D0F" w:rsidRPr="00166F55" w:rsidRDefault="00000000">
      <w:pPr>
        <w:pStyle w:val="Heading1"/>
        <w:numPr>
          <w:ilvl w:val="0"/>
          <w:numId w:val="18"/>
        </w:numPr>
      </w:pPr>
      <w:bookmarkStart w:id="4" w:name="_heading=h.2et92p0" w:colFirst="0" w:colLast="0"/>
      <w:bookmarkEnd w:id="4"/>
      <w:r w:rsidRPr="00166F55">
        <w:lastRenderedPageBreak/>
        <w:t>PROTOCOL SUMMARY</w:t>
      </w:r>
    </w:p>
    <w:p w14:paraId="00000084" w14:textId="77777777" w:rsidR="00DD1D0F" w:rsidRPr="00166F55" w:rsidRDefault="00000000">
      <w:pPr>
        <w:pStyle w:val="Heading2"/>
        <w:numPr>
          <w:ilvl w:val="1"/>
          <w:numId w:val="18"/>
        </w:numPr>
      </w:pPr>
      <w:bookmarkStart w:id="5" w:name="_heading=h.tyjcwt" w:colFirst="0" w:colLast="0"/>
      <w:bookmarkEnd w:id="5"/>
      <w:r w:rsidRPr="00166F55">
        <w:t>Synopsis</w:t>
      </w:r>
    </w:p>
    <w:tbl>
      <w:tblPr>
        <w:tblStyle w:val="a6"/>
        <w:tblW w:w="9350" w:type="dxa"/>
        <w:tblLayout w:type="fixed"/>
        <w:tblLook w:val="0000" w:firstRow="0" w:lastRow="0" w:firstColumn="0" w:lastColumn="0" w:noHBand="0" w:noVBand="0"/>
      </w:tblPr>
      <w:tblGrid>
        <w:gridCol w:w="2428"/>
        <w:gridCol w:w="6922"/>
      </w:tblGrid>
      <w:tr w:rsidR="00DD1D0F" w:rsidRPr="00166F55" w14:paraId="2ED69B85" w14:textId="77777777">
        <w:tc>
          <w:tcPr>
            <w:tcW w:w="2428" w:type="dxa"/>
          </w:tcPr>
          <w:p w14:paraId="00000085" w14:textId="77777777" w:rsidR="00DD1D0F" w:rsidRPr="00166F55" w:rsidRDefault="00000000">
            <w:pPr>
              <w:tabs>
                <w:tab w:val="left" w:pos="0"/>
              </w:tabs>
              <w:spacing w:before="0" w:after="0"/>
              <w:rPr>
                <w:b/>
                <w:szCs w:val="24"/>
              </w:rPr>
            </w:pPr>
            <w:r w:rsidRPr="00166F55">
              <w:rPr>
                <w:b/>
                <w:szCs w:val="24"/>
              </w:rPr>
              <w:t>Title:</w:t>
            </w:r>
          </w:p>
        </w:tc>
        <w:tc>
          <w:tcPr>
            <w:tcW w:w="6922" w:type="dxa"/>
          </w:tcPr>
          <w:p w14:paraId="00000086" w14:textId="77777777" w:rsidR="00DD1D0F" w:rsidRPr="00166F55" w:rsidRDefault="00000000">
            <w:pPr>
              <w:spacing w:before="0" w:after="0"/>
              <w:rPr>
                <w:szCs w:val="24"/>
              </w:rPr>
            </w:pPr>
            <w:r w:rsidRPr="00166F55">
              <w:rPr>
                <w:szCs w:val="24"/>
              </w:rPr>
              <w:t>Rahm Neo-</w:t>
            </w:r>
            <w:proofErr w:type="gramStart"/>
            <w:r w:rsidRPr="00166F55">
              <w:rPr>
                <w:szCs w:val="24"/>
              </w:rPr>
              <w:t>Guardian(</w:t>
            </w:r>
            <w:proofErr w:type="gramEnd"/>
            <w:r w:rsidRPr="00166F55">
              <w:rPr>
                <w:szCs w:val="24"/>
              </w:rPr>
              <w:t>™) Sensor Development – Non-Contact Vital Sign Monitor Pilot Study</w:t>
            </w:r>
          </w:p>
        </w:tc>
      </w:tr>
      <w:tr w:rsidR="00DD1D0F" w:rsidRPr="00166F55" w14:paraId="7A18FCA1" w14:textId="77777777">
        <w:tc>
          <w:tcPr>
            <w:tcW w:w="2428" w:type="dxa"/>
          </w:tcPr>
          <w:p w14:paraId="00000087" w14:textId="77777777" w:rsidR="00DD1D0F" w:rsidRPr="00166F55" w:rsidRDefault="00000000">
            <w:pPr>
              <w:tabs>
                <w:tab w:val="left" w:pos="0"/>
              </w:tabs>
              <w:spacing w:before="0" w:after="0"/>
              <w:rPr>
                <w:b/>
                <w:szCs w:val="24"/>
              </w:rPr>
            </w:pPr>
            <w:r w:rsidRPr="00166F55">
              <w:rPr>
                <w:b/>
                <w:szCs w:val="24"/>
              </w:rPr>
              <w:t>Study Description:</w:t>
            </w:r>
          </w:p>
        </w:tc>
        <w:tc>
          <w:tcPr>
            <w:tcW w:w="6922" w:type="dxa"/>
          </w:tcPr>
          <w:p w14:paraId="00000088" w14:textId="77777777" w:rsidR="00DD1D0F" w:rsidRPr="00166F55" w:rsidRDefault="00000000">
            <w:pPr>
              <w:tabs>
                <w:tab w:val="left" w:pos="0"/>
              </w:tabs>
              <w:spacing w:before="0" w:after="0"/>
              <w:rPr>
                <w:i/>
                <w:color w:val="44546A"/>
                <w:szCs w:val="24"/>
              </w:rPr>
            </w:pPr>
            <w:r w:rsidRPr="00166F55">
              <w:rPr>
                <w:szCs w:val="24"/>
              </w:rPr>
              <w:t xml:space="preserve">The goal of this study is to obtain  data on the usability and effectiveness of the Rahm Neo-Guardian sensor in </w:t>
            </w:r>
            <w:sdt>
              <w:sdtPr>
                <w:rPr>
                  <w:szCs w:val="24"/>
                </w:rPr>
                <w:tag w:val="goog_rdk_0"/>
                <w:id w:val="-503994960"/>
              </w:sdtPr>
              <w:sdtContent>
                <w:ins w:id="6" w:author="Helen Zhang" w:date="2025-07-18T16:27:00Z">
                  <w:r w:rsidRPr="00166F55">
                    <w:rPr>
                      <w:szCs w:val="24"/>
                    </w:rPr>
                    <w:t>neonatal participants</w:t>
                  </w:r>
                </w:ins>
              </w:sdtContent>
            </w:sdt>
            <w:sdt>
              <w:sdtPr>
                <w:rPr>
                  <w:szCs w:val="24"/>
                </w:rPr>
                <w:tag w:val="goog_rdk_1"/>
                <w:id w:val="-692930806"/>
              </w:sdtPr>
              <w:sdtContent>
                <w:del w:id="7" w:author="Helen Zhang" w:date="2025-07-18T16:27:00Z">
                  <w:r w:rsidRPr="00166F55">
                    <w:rPr>
                      <w:szCs w:val="24"/>
                    </w:rPr>
                    <w:delText>newborn, pediatric, and NICU subjects</w:delText>
                  </w:r>
                </w:del>
              </w:sdtContent>
            </w:sdt>
            <w:r w:rsidRPr="00166F55">
              <w:rPr>
                <w:szCs w:val="24"/>
              </w:rPr>
              <w:t>, specifically, to collect heart rate, respiratory rate, and skin temperature data.</w:t>
            </w:r>
          </w:p>
        </w:tc>
      </w:tr>
      <w:tr w:rsidR="00DD1D0F" w:rsidRPr="00166F55" w14:paraId="2BA098FC" w14:textId="77777777">
        <w:tc>
          <w:tcPr>
            <w:tcW w:w="2428" w:type="dxa"/>
          </w:tcPr>
          <w:p w14:paraId="00000089" w14:textId="77777777" w:rsidR="00DD1D0F" w:rsidRPr="00166F55" w:rsidRDefault="00000000">
            <w:pPr>
              <w:tabs>
                <w:tab w:val="left" w:pos="0"/>
              </w:tabs>
              <w:spacing w:before="0" w:after="0"/>
              <w:rPr>
                <w:b/>
                <w:szCs w:val="24"/>
              </w:rPr>
            </w:pPr>
            <w:r w:rsidRPr="00166F55">
              <w:rPr>
                <w:b/>
                <w:szCs w:val="24"/>
              </w:rPr>
              <w:t>Objectives:</w:t>
            </w:r>
          </w:p>
          <w:p w14:paraId="0000008A" w14:textId="77777777" w:rsidR="00DD1D0F" w:rsidRPr="00166F55" w:rsidRDefault="00DD1D0F">
            <w:pPr>
              <w:tabs>
                <w:tab w:val="left" w:pos="0"/>
              </w:tabs>
              <w:spacing w:before="0" w:after="0"/>
              <w:rPr>
                <w:b/>
                <w:color w:val="0070C0"/>
                <w:szCs w:val="24"/>
              </w:rPr>
            </w:pPr>
          </w:p>
        </w:tc>
        <w:tc>
          <w:tcPr>
            <w:tcW w:w="6922" w:type="dxa"/>
          </w:tcPr>
          <w:p w14:paraId="0000008B" w14:textId="77777777" w:rsidR="00DD1D0F" w:rsidRPr="00166F55" w:rsidRDefault="00000000">
            <w:pPr>
              <w:tabs>
                <w:tab w:val="left" w:pos="0"/>
              </w:tabs>
              <w:spacing w:before="0" w:after="0"/>
              <w:rPr>
                <w:i/>
                <w:szCs w:val="24"/>
              </w:rPr>
            </w:pPr>
            <w:r w:rsidRPr="00166F55">
              <w:rPr>
                <w:szCs w:val="24"/>
              </w:rPr>
              <w:t xml:space="preserve">The primary objective is to collect heart rate, respiratory rate, and skin temperature data using the Rahm Neo-Guardian non-invasive, non-contact monitoring system and compare with current standard ECG and pulse oximetry via skin contact electrodes and temperature via skin contact thermistor. </w:t>
            </w:r>
          </w:p>
        </w:tc>
      </w:tr>
      <w:tr w:rsidR="00DD1D0F" w:rsidRPr="00166F55" w14:paraId="3933079A" w14:textId="77777777">
        <w:trPr>
          <w:trHeight w:val="1857"/>
        </w:trPr>
        <w:tc>
          <w:tcPr>
            <w:tcW w:w="2428" w:type="dxa"/>
          </w:tcPr>
          <w:p w14:paraId="0000008C" w14:textId="77777777" w:rsidR="00DD1D0F" w:rsidRPr="00166F55" w:rsidRDefault="00000000">
            <w:pPr>
              <w:tabs>
                <w:tab w:val="left" w:pos="0"/>
              </w:tabs>
              <w:spacing w:before="0" w:after="0"/>
              <w:rPr>
                <w:b/>
                <w:szCs w:val="24"/>
              </w:rPr>
            </w:pPr>
            <w:r w:rsidRPr="00166F55">
              <w:rPr>
                <w:b/>
                <w:szCs w:val="24"/>
              </w:rPr>
              <w:t>Endpoints:</w:t>
            </w:r>
          </w:p>
        </w:tc>
        <w:tc>
          <w:tcPr>
            <w:tcW w:w="6922" w:type="dxa"/>
          </w:tcPr>
          <w:p w14:paraId="0000008D" w14:textId="77777777" w:rsidR="00DD1D0F" w:rsidRPr="00166F55" w:rsidRDefault="00000000">
            <w:pPr>
              <w:rPr>
                <w:szCs w:val="24"/>
              </w:rPr>
            </w:pPr>
            <w:r w:rsidRPr="00166F55">
              <w:rPr>
                <w:szCs w:val="24"/>
              </w:rPr>
              <w:t xml:space="preserve">This is a pilot trial with descriptive statistics to power a future study. Heart rate, respiratory rate, and skin temperature data will be collected with the Rahm Neo-Guardian Sensor and compared to traditional measurement </w:t>
            </w:r>
            <w:proofErr w:type="gramStart"/>
            <w:r w:rsidRPr="00166F55">
              <w:rPr>
                <w:szCs w:val="24"/>
              </w:rPr>
              <w:t>systems, and</w:t>
            </w:r>
            <w:proofErr w:type="gramEnd"/>
            <w:r w:rsidRPr="00166F55">
              <w:rPr>
                <w:szCs w:val="24"/>
              </w:rPr>
              <w:t xml:space="preserve"> are expected to be within </w:t>
            </w:r>
            <w:sdt>
              <w:sdtPr>
                <w:rPr>
                  <w:szCs w:val="24"/>
                </w:rPr>
                <w:tag w:val="goog_rdk_2"/>
                <w:id w:val="-945683815"/>
              </w:sdtPr>
              <w:sdtContent>
                <w:ins w:id="8" w:author="Helen Zhang" w:date="2025-07-18T16:55:00Z">
                  <w:r w:rsidRPr="00166F55">
                    <w:rPr>
                      <w:szCs w:val="24"/>
                    </w:rPr>
                    <w:t>95</w:t>
                  </w:r>
                </w:ins>
              </w:sdtContent>
            </w:sdt>
            <w:sdt>
              <w:sdtPr>
                <w:rPr>
                  <w:szCs w:val="24"/>
                </w:rPr>
                <w:tag w:val="goog_rdk_3"/>
                <w:id w:val="1318415815"/>
              </w:sdtPr>
              <w:sdtContent>
                <w:customXmlInsRangeStart w:id="9" w:author="Helen Zhang" w:date="2025-07-18T16:28:00Z"/>
                <w:sdt>
                  <w:sdtPr>
                    <w:rPr>
                      <w:szCs w:val="24"/>
                    </w:rPr>
                    <w:tag w:val="goog_rdk_4"/>
                    <w:id w:val="-1401003059"/>
                  </w:sdtPr>
                  <w:sdtContent>
                    <w:customXmlInsRangeEnd w:id="9"/>
                    <w:ins w:id="10" w:author="Helen Zhang" w:date="2025-07-18T16:28:00Z">
                      <w:del w:id="11" w:author="Helen Zhang" w:date="2025-07-18T16:55:00Z">
                        <w:r w:rsidRPr="00166F55">
                          <w:rPr>
                            <w:szCs w:val="24"/>
                          </w:rPr>
                          <w:delText>90</w:delText>
                        </w:r>
                      </w:del>
                    </w:ins>
                    <w:customXmlInsRangeStart w:id="12" w:author="Helen Zhang" w:date="2025-07-18T16:28:00Z"/>
                  </w:sdtContent>
                </w:sdt>
                <w:customXmlInsRangeEnd w:id="12"/>
              </w:sdtContent>
            </w:sdt>
            <w:sdt>
              <w:sdtPr>
                <w:rPr>
                  <w:szCs w:val="24"/>
                </w:rPr>
                <w:tag w:val="goog_rdk_5"/>
                <w:id w:val="-510769421"/>
              </w:sdtPr>
              <w:sdtContent>
                <w:del w:id="13" w:author="Helen Zhang" w:date="2025-07-18T16:55:00Z">
                  <w:r w:rsidRPr="00166F55">
                    <w:rPr>
                      <w:szCs w:val="24"/>
                    </w:rPr>
                    <w:delText>20</w:delText>
                  </w:r>
                </w:del>
              </w:sdtContent>
            </w:sdt>
            <w:r w:rsidRPr="00166F55">
              <w:rPr>
                <w:szCs w:val="24"/>
              </w:rPr>
              <w:t xml:space="preserve">% of those traditional </w:t>
            </w:r>
            <w:sdt>
              <w:sdtPr>
                <w:rPr>
                  <w:szCs w:val="24"/>
                </w:rPr>
                <w:tag w:val="goog_rdk_6"/>
                <w:id w:val="141695169"/>
              </w:sdtPr>
              <w:sdtContent>
                <w:commentRangeStart w:id="14"/>
              </w:sdtContent>
            </w:sdt>
            <w:r w:rsidRPr="00166F55">
              <w:rPr>
                <w:szCs w:val="24"/>
              </w:rPr>
              <w:t>values</w:t>
            </w:r>
            <w:commentRangeEnd w:id="14"/>
            <w:r w:rsidRPr="00166F55">
              <w:rPr>
                <w:szCs w:val="24"/>
              </w:rPr>
              <w:commentReference w:id="14"/>
            </w:r>
            <w:r w:rsidRPr="00166F55">
              <w:rPr>
                <w:szCs w:val="24"/>
              </w:rPr>
              <w:t>.</w:t>
            </w:r>
          </w:p>
          <w:p w14:paraId="0000008E" w14:textId="77777777" w:rsidR="00DD1D0F" w:rsidRPr="00166F55" w:rsidRDefault="00DD1D0F">
            <w:pPr>
              <w:tabs>
                <w:tab w:val="left" w:pos="0"/>
              </w:tabs>
              <w:spacing w:before="0" w:after="0"/>
              <w:rPr>
                <w:szCs w:val="24"/>
              </w:rPr>
            </w:pPr>
          </w:p>
        </w:tc>
      </w:tr>
      <w:tr w:rsidR="00DD1D0F" w:rsidRPr="00166F55" w14:paraId="75B77DBA" w14:textId="77777777">
        <w:tc>
          <w:tcPr>
            <w:tcW w:w="2428" w:type="dxa"/>
          </w:tcPr>
          <w:p w14:paraId="0000008F" w14:textId="77777777" w:rsidR="00DD1D0F" w:rsidRPr="00166F55" w:rsidRDefault="00000000">
            <w:pPr>
              <w:tabs>
                <w:tab w:val="left" w:pos="0"/>
              </w:tabs>
              <w:spacing w:before="0" w:after="0"/>
              <w:rPr>
                <w:b/>
                <w:szCs w:val="24"/>
              </w:rPr>
            </w:pPr>
            <w:r w:rsidRPr="00166F55">
              <w:rPr>
                <w:b/>
                <w:szCs w:val="24"/>
              </w:rPr>
              <w:t>Study Population:</w:t>
            </w:r>
          </w:p>
        </w:tc>
        <w:tc>
          <w:tcPr>
            <w:tcW w:w="6922" w:type="dxa"/>
          </w:tcPr>
          <w:p w14:paraId="00000090" w14:textId="77777777" w:rsidR="00DD1D0F" w:rsidRPr="00166F55" w:rsidRDefault="00000000">
            <w:pPr>
              <w:tabs>
                <w:tab w:val="left" w:pos="0"/>
              </w:tabs>
              <w:spacing w:before="0" w:after="0"/>
              <w:rPr>
                <w:szCs w:val="24"/>
              </w:rPr>
            </w:pPr>
            <w:sdt>
              <w:sdtPr>
                <w:rPr>
                  <w:szCs w:val="24"/>
                </w:rPr>
                <w:tag w:val="goog_rdk_8"/>
                <w:id w:val="-832638443"/>
              </w:sdtPr>
              <w:sdtContent>
                <w:sdt>
                  <w:sdtPr>
                    <w:rPr>
                      <w:szCs w:val="24"/>
                    </w:rPr>
                    <w:tag w:val="goog_rdk_9"/>
                    <w:id w:val="-1085998089"/>
                  </w:sdtPr>
                  <w:sdtContent>
                    <w:ins w:id="15" w:author="Helen Zhang" w:date="2025-07-18T16:30:00Z">
                      <w:r w:rsidRPr="00166F55">
                        <w:rPr>
                          <w:szCs w:val="24"/>
                          <w:rPrChange w:id="16" w:author="Helen Zhang" w:date="2025-07-18T16:30:00Z">
                            <w:rPr>
                              <w:b/>
                              <w:sz w:val="22"/>
                            </w:rPr>
                          </w:rPrChange>
                        </w:rPr>
                        <w:t>40</w:t>
                      </w:r>
                    </w:ins>
                  </w:sdtContent>
                </w:sdt>
              </w:sdtContent>
            </w:sdt>
            <w:sdt>
              <w:sdtPr>
                <w:rPr>
                  <w:szCs w:val="24"/>
                </w:rPr>
                <w:tag w:val="goog_rdk_10"/>
                <w:id w:val="680238801"/>
              </w:sdtPr>
              <w:sdtContent>
                <w:del w:id="17" w:author="Helen Zhang" w:date="2025-07-18T16:30:00Z">
                  <w:r w:rsidRPr="00166F55">
                    <w:rPr>
                      <w:szCs w:val="24"/>
                    </w:rPr>
                    <w:delText>40</w:delText>
                  </w:r>
                </w:del>
              </w:sdtContent>
            </w:sdt>
            <w:r w:rsidRPr="00166F55">
              <w:rPr>
                <w:szCs w:val="24"/>
              </w:rPr>
              <w:t xml:space="preserve"> term and preterm</w:t>
            </w:r>
            <w:sdt>
              <w:sdtPr>
                <w:rPr>
                  <w:szCs w:val="24"/>
                </w:rPr>
                <w:tag w:val="goog_rdk_11"/>
                <w:id w:val="-1739983426"/>
              </w:sdtPr>
              <w:sdtContent>
                <w:ins w:id="18" w:author="Helen Zhang" w:date="2025-07-18T16:29:00Z">
                  <w:r w:rsidRPr="00166F55">
                    <w:rPr>
                      <w:szCs w:val="24"/>
                    </w:rPr>
                    <w:t>, clinically stable</w:t>
                  </w:r>
                </w:ins>
              </w:sdtContent>
            </w:sdt>
            <w:r w:rsidRPr="00166F55">
              <w:rPr>
                <w:szCs w:val="24"/>
              </w:rPr>
              <w:t xml:space="preserve"> infants of varying gestational ages</w:t>
            </w:r>
            <w:sdt>
              <w:sdtPr>
                <w:rPr>
                  <w:szCs w:val="24"/>
                </w:rPr>
                <w:tag w:val="goog_rdk_12"/>
                <w:id w:val="1741210556"/>
              </w:sdtPr>
              <w:sdtContent>
                <w:ins w:id="19" w:author="Helen Zhang" w:date="2025-07-18T16:29:00Z">
                  <w:r w:rsidRPr="00166F55">
                    <w:rPr>
                      <w:szCs w:val="24"/>
                    </w:rPr>
                    <w:t xml:space="preserve"> in the neonatal intensive care unit (NICU)</w:t>
                  </w:r>
                </w:ins>
              </w:sdtContent>
            </w:sdt>
            <w:sdt>
              <w:sdtPr>
                <w:rPr>
                  <w:szCs w:val="24"/>
                </w:rPr>
                <w:tag w:val="goog_rdk_13"/>
                <w:id w:val="-2141670146"/>
              </w:sdtPr>
              <w:sdtContent>
                <w:del w:id="20" w:author="Helen Zhang" w:date="2025-07-18T16:29:00Z">
                  <w:r w:rsidRPr="00166F55">
                    <w:rPr>
                      <w:szCs w:val="24"/>
                    </w:rPr>
                    <w:delText xml:space="preserve"> and clinical stability in the NICU</w:delText>
                  </w:r>
                </w:del>
              </w:sdtContent>
            </w:sdt>
            <w:r w:rsidRPr="00166F55">
              <w:rPr>
                <w:szCs w:val="24"/>
              </w:rPr>
              <w:t>. The study population is to be divided categorically by gestational age, with approximately 1</w:t>
            </w:r>
            <w:sdt>
              <w:sdtPr>
                <w:rPr>
                  <w:szCs w:val="24"/>
                </w:rPr>
                <w:tag w:val="goog_rdk_14"/>
                <w:id w:val="-637732131"/>
              </w:sdtPr>
              <w:sdtContent>
                <w:ins w:id="21" w:author="Helen Zhang" w:date="2025-07-18T16:32:00Z">
                  <w:r w:rsidRPr="00166F55">
                    <w:rPr>
                      <w:szCs w:val="24"/>
                    </w:rPr>
                    <w:t>5</w:t>
                  </w:r>
                </w:ins>
              </w:sdtContent>
            </w:sdt>
            <w:sdt>
              <w:sdtPr>
                <w:rPr>
                  <w:szCs w:val="24"/>
                </w:rPr>
                <w:tag w:val="goog_rdk_15"/>
                <w:id w:val="-2114715820"/>
              </w:sdtPr>
              <w:sdtContent>
                <w:del w:id="22" w:author="Helen Zhang" w:date="2025-07-18T16:32:00Z">
                  <w:r w:rsidRPr="00166F55">
                    <w:rPr>
                      <w:szCs w:val="24"/>
                    </w:rPr>
                    <w:delText>0</w:delText>
                  </w:r>
                </w:del>
              </w:sdtContent>
            </w:sdt>
            <w:r w:rsidRPr="00166F55">
              <w:rPr>
                <w:szCs w:val="24"/>
              </w:rPr>
              <w:t xml:space="preserve"> infants in each category outlined below.</w:t>
            </w:r>
          </w:p>
          <w:p w14:paraId="00000091" w14:textId="77777777" w:rsidR="00DD1D0F" w:rsidRPr="00166F55" w:rsidRDefault="00000000">
            <w:pPr>
              <w:numPr>
                <w:ilvl w:val="0"/>
                <w:numId w:val="16"/>
              </w:numPr>
              <w:tabs>
                <w:tab w:val="left" w:pos="0"/>
              </w:tabs>
              <w:spacing w:before="0" w:after="0"/>
              <w:rPr>
                <w:szCs w:val="24"/>
              </w:rPr>
            </w:pPr>
            <w:r w:rsidRPr="00166F55">
              <w:rPr>
                <w:szCs w:val="24"/>
              </w:rPr>
              <w:t>Normal term infants 37 0/7 to 41 6/7 weeks (&gt;2,500 g)</w:t>
            </w:r>
          </w:p>
          <w:p w14:paraId="00000092" w14:textId="77777777" w:rsidR="00DD1D0F" w:rsidRPr="00166F55" w:rsidRDefault="00000000">
            <w:pPr>
              <w:numPr>
                <w:ilvl w:val="0"/>
                <w:numId w:val="16"/>
              </w:numPr>
              <w:tabs>
                <w:tab w:val="left" w:pos="0"/>
              </w:tabs>
              <w:spacing w:before="0" w:after="0"/>
              <w:rPr>
                <w:szCs w:val="24"/>
              </w:rPr>
            </w:pPr>
            <w:r w:rsidRPr="00166F55">
              <w:rPr>
                <w:szCs w:val="24"/>
              </w:rPr>
              <w:t>Late Preterm infants 34 0/7 to 36 6/7 weeks (&gt;2500 g)</w:t>
            </w:r>
          </w:p>
          <w:p w14:paraId="00000093" w14:textId="77777777" w:rsidR="00DD1D0F" w:rsidRPr="00166F55" w:rsidRDefault="00000000">
            <w:pPr>
              <w:numPr>
                <w:ilvl w:val="0"/>
                <w:numId w:val="5"/>
              </w:numPr>
              <w:tabs>
                <w:tab w:val="left" w:pos="0"/>
              </w:tabs>
              <w:spacing w:before="0" w:after="0"/>
              <w:rPr>
                <w:szCs w:val="24"/>
              </w:rPr>
            </w:pPr>
            <w:r w:rsidRPr="00166F55">
              <w:rPr>
                <w:szCs w:val="24"/>
              </w:rPr>
              <w:t>Low birth weight (LBW) 28 0/7 to 33 6/7 weeks (1500 g - 2,500 g)</w:t>
            </w:r>
          </w:p>
          <w:sdt>
            <w:sdtPr>
              <w:rPr>
                <w:szCs w:val="24"/>
              </w:rPr>
              <w:tag w:val="goog_rdk_18"/>
              <w:id w:val="2097819690"/>
            </w:sdtPr>
            <w:sdtContent>
              <w:p w14:paraId="00000094" w14:textId="77777777" w:rsidR="00DD1D0F" w:rsidRPr="00166F55" w:rsidRDefault="00000000" w:rsidP="00DD1D0F">
                <w:pPr>
                  <w:tabs>
                    <w:tab w:val="left" w:pos="0"/>
                  </w:tabs>
                  <w:spacing w:before="0" w:after="0"/>
                  <w:rPr>
                    <w:rFonts w:eastAsia="Arial"/>
                    <w:color w:val="000000"/>
                    <w:szCs w:val="24"/>
                    <w:rPrChange w:id="23" w:author="Helen Zhang" w:date="2025-07-18T16:30:00Z">
                      <w:rPr>
                        <w:sz w:val="22"/>
                      </w:rPr>
                    </w:rPrChange>
                  </w:rPr>
                  <w:pPrChange w:id="24" w:author="Helen Zhang" w:date="2025-07-18T16:30:00Z">
                    <w:pPr>
                      <w:numPr>
                        <w:numId w:val="22"/>
                      </w:numPr>
                      <w:tabs>
                        <w:tab w:val="left" w:pos="0"/>
                      </w:tabs>
                      <w:spacing w:before="0" w:after="0"/>
                      <w:ind w:left="720" w:hanging="360"/>
                    </w:pPr>
                  </w:pPrChange>
                </w:pPr>
                <w:sdt>
                  <w:sdtPr>
                    <w:rPr>
                      <w:szCs w:val="24"/>
                    </w:rPr>
                    <w:tag w:val="goog_rdk_17"/>
                    <w:id w:val="-683605723"/>
                  </w:sdtPr>
                  <w:sdtContent>
                    <w:del w:id="25" w:author="Helen Zhang" w:date="2025-07-18T16:31:00Z">
                      <w:r w:rsidRPr="00166F55">
                        <w:rPr>
                          <w:szCs w:val="24"/>
                        </w:rPr>
                        <w:delText>Very low birth weight (VLBW) (&lt; 27 6/7 weeks (less than 1,500 g)</w:delText>
                      </w:r>
                    </w:del>
                  </w:sdtContent>
                </w:sdt>
              </w:p>
            </w:sdtContent>
          </w:sdt>
          <w:p w14:paraId="00000095" w14:textId="77777777" w:rsidR="00DD1D0F" w:rsidRPr="00166F55" w:rsidRDefault="00000000">
            <w:pPr>
              <w:tabs>
                <w:tab w:val="left" w:pos="0"/>
              </w:tabs>
              <w:spacing w:before="0" w:after="0"/>
              <w:rPr>
                <w:szCs w:val="24"/>
              </w:rPr>
            </w:pPr>
            <w:sdt>
              <w:sdtPr>
                <w:rPr>
                  <w:szCs w:val="24"/>
                </w:rPr>
                <w:tag w:val="goog_rdk_20"/>
                <w:id w:val="-677713171"/>
              </w:sdtPr>
              <w:sdtContent>
                <w:del w:id="26" w:author="Helen Zhang" w:date="2025-07-18T16:31:00Z">
                  <w:r w:rsidRPr="00166F55">
                    <w:rPr>
                      <w:szCs w:val="24"/>
                    </w:rPr>
                    <w:delText xml:space="preserve">Demographics equally distributed reflecting surrounding area population. </w:delText>
                  </w:r>
                </w:del>
              </w:sdtContent>
            </w:sdt>
          </w:p>
          <w:p w14:paraId="00000096" w14:textId="77777777" w:rsidR="00DD1D0F" w:rsidRPr="00166F55" w:rsidRDefault="00DD1D0F">
            <w:pPr>
              <w:tabs>
                <w:tab w:val="left" w:pos="0"/>
              </w:tabs>
              <w:spacing w:before="0" w:after="0"/>
              <w:rPr>
                <w:szCs w:val="24"/>
              </w:rPr>
            </w:pPr>
          </w:p>
        </w:tc>
      </w:tr>
      <w:tr w:rsidR="00DD1D0F" w:rsidRPr="00166F55" w14:paraId="1B5F4029" w14:textId="77777777">
        <w:tc>
          <w:tcPr>
            <w:tcW w:w="2428" w:type="dxa"/>
          </w:tcPr>
          <w:p w14:paraId="00000097" w14:textId="77777777" w:rsidR="00DD1D0F" w:rsidRPr="00166F55" w:rsidRDefault="00000000">
            <w:pPr>
              <w:tabs>
                <w:tab w:val="left" w:pos="0"/>
              </w:tabs>
              <w:spacing w:before="0" w:after="0"/>
              <w:rPr>
                <w:b/>
                <w:szCs w:val="24"/>
              </w:rPr>
            </w:pPr>
            <w:r w:rsidRPr="00166F55">
              <w:rPr>
                <w:b/>
                <w:szCs w:val="24"/>
              </w:rPr>
              <w:t>Phase:</w:t>
            </w:r>
          </w:p>
        </w:tc>
        <w:tc>
          <w:tcPr>
            <w:tcW w:w="6922" w:type="dxa"/>
          </w:tcPr>
          <w:p w14:paraId="00000098" w14:textId="77777777" w:rsidR="00DD1D0F" w:rsidRPr="00166F55" w:rsidRDefault="00000000">
            <w:pPr>
              <w:tabs>
                <w:tab w:val="left" w:pos="0"/>
              </w:tabs>
              <w:spacing w:before="0" w:after="0"/>
              <w:rPr>
                <w:szCs w:val="24"/>
              </w:rPr>
            </w:pPr>
            <w:r w:rsidRPr="00166F55">
              <w:rPr>
                <w:szCs w:val="24"/>
              </w:rPr>
              <w:t>Pilot</w:t>
            </w:r>
          </w:p>
        </w:tc>
      </w:tr>
      <w:tr w:rsidR="00DD1D0F" w:rsidRPr="00166F55" w14:paraId="302D147A" w14:textId="77777777">
        <w:tc>
          <w:tcPr>
            <w:tcW w:w="2428" w:type="dxa"/>
          </w:tcPr>
          <w:p w14:paraId="00000099" w14:textId="77777777" w:rsidR="00DD1D0F" w:rsidRPr="00166F55" w:rsidRDefault="00000000">
            <w:pPr>
              <w:tabs>
                <w:tab w:val="left" w:pos="0"/>
              </w:tabs>
              <w:spacing w:before="0" w:after="0"/>
              <w:rPr>
                <w:b/>
                <w:szCs w:val="24"/>
              </w:rPr>
            </w:pPr>
            <w:r w:rsidRPr="00166F55">
              <w:rPr>
                <w:b/>
                <w:szCs w:val="24"/>
              </w:rPr>
              <w:t>Description of Sites/Facilities Enrolling Participants:</w:t>
            </w:r>
          </w:p>
        </w:tc>
        <w:tc>
          <w:tcPr>
            <w:tcW w:w="6922" w:type="dxa"/>
          </w:tcPr>
          <w:p w14:paraId="0000009A" w14:textId="77777777" w:rsidR="00DD1D0F" w:rsidRPr="00166F55" w:rsidRDefault="00000000">
            <w:pPr>
              <w:tabs>
                <w:tab w:val="left" w:pos="0"/>
              </w:tabs>
              <w:spacing w:before="0" w:after="0"/>
              <w:rPr>
                <w:szCs w:val="24"/>
              </w:rPr>
            </w:pPr>
            <w:r w:rsidRPr="00166F55">
              <w:rPr>
                <w:szCs w:val="24"/>
              </w:rPr>
              <w:t xml:space="preserve">University of Florida </w:t>
            </w:r>
            <w:proofErr w:type="gramStart"/>
            <w:r w:rsidRPr="00166F55">
              <w:rPr>
                <w:szCs w:val="24"/>
              </w:rPr>
              <w:t>Health  Shands</w:t>
            </w:r>
            <w:proofErr w:type="gramEnd"/>
            <w:r w:rsidRPr="00166F55">
              <w:rPr>
                <w:szCs w:val="24"/>
              </w:rPr>
              <w:t xml:space="preserve"> Hospital Well Baby Nursery and NICU.</w:t>
            </w:r>
          </w:p>
        </w:tc>
      </w:tr>
      <w:tr w:rsidR="00DD1D0F" w:rsidRPr="00166F55" w14:paraId="4C774CE8" w14:textId="77777777">
        <w:tc>
          <w:tcPr>
            <w:tcW w:w="2428" w:type="dxa"/>
          </w:tcPr>
          <w:p w14:paraId="0000009B" w14:textId="77777777" w:rsidR="00DD1D0F" w:rsidRPr="00166F55" w:rsidRDefault="00000000">
            <w:pPr>
              <w:tabs>
                <w:tab w:val="left" w:pos="0"/>
              </w:tabs>
              <w:spacing w:before="0" w:after="0"/>
              <w:rPr>
                <w:b/>
                <w:szCs w:val="24"/>
              </w:rPr>
            </w:pPr>
            <w:r w:rsidRPr="00166F55">
              <w:rPr>
                <w:b/>
                <w:szCs w:val="24"/>
              </w:rPr>
              <w:t>Description of Study Intervention:</w:t>
            </w:r>
          </w:p>
        </w:tc>
        <w:tc>
          <w:tcPr>
            <w:tcW w:w="6922" w:type="dxa"/>
          </w:tcPr>
          <w:p w14:paraId="0000009C" w14:textId="77777777" w:rsidR="00DD1D0F" w:rsidRPr="00166F55" w:rsidRDefault="00000000">
            <w:pPr>
              <w:tabs>
                <w:tab w:val="left" w:pos="0"/>
              </w:tabs>
              <w:spacing w:before="0" w:after="0"/>
              <w:rPr>
                <w:szCs w:val="24"/>
              </w:rPr>
            </w:pPr>
            <w:r w:rsidRPr="00166F55">
              <w:rPr>
                <w:szCs w:val="24"/>
              </w:rPr>
              <w:t>The participants will be monitored with the Neo-Guardian sensor to collect heart rate, respiratory rate, and temperature from various device positions.  They will simultaneously have the same vital signs collected with approved conventional collection devices.</w:t>
            </w:r>
          </w:p>
          <w:p w14:paraId="0000009D" w14:textId="77777777" w:rsidR="00DD1D0F" w:rsidRPr="00166F55" w:rsidRDefault="00DD1D0F">
            <w:pPr>
              <w:tabs>
                <w:tab w:val="left" w:pos="0"/>
              </w:tabs>
              <w:spacing w:before="0" w:after="0"/>
              <w:rPr>
                <w:szCs w:val="24"/>
              </w:rPr>
            </w:pPr>
          </w:p>
        </w:tc>
      </w:tr>
      <w:tr w:rsidR="00DD1D0F" w:rsidRPr="00166F55" w14:paraId="17CE5027" w14:textId="77777777">
        <w:tc>
          <w:tcPr>
            <w:tcW w:w="2428" w:type="dxa"/>
          </w:tcPr>
          <w:p w14:paraId="0000009E" w14:textId="77777777" w:rsidR="00DD1D0F" w:rsidRPr="00166F55" w:rsidRDefault="00000000">
            <w:pPr>
              <w:tabs>
                <w:tab w:val="left" w:pos="0"/>
              </w:tabs>
              <w:spacing w:before="0" w:after="0"/>
              <w:rPr>
                <w:b/>
                <w:szCs w:val="24"/>
              </w:rPr>
            </w:pPr>
            <w:r w:rsidRPr="00166F55">
              <w:rPr>
                <w:b/>
                <w:szCs w:val="24"/>
              </w:rPr>
              <w:t>Study Duration:</w:t>
            </w:r>
          </w:p>
        </w:tc>
        <w:tc>
          <w:tcPr>
            <w:tcW w:w="6922" w:type="dxa"/>
          </w:tcPr>
          <w:p w14:paraId="0000009F" w14:textId="77777777" w:rsidR="00DD1D0F" w:rsidRPr="00166F55" w:rsidRDefault="00000000">
            <w:pPr>
              <w:tabs>
                <w:tab w:val="left" w:pos="0"/>
              </w:tabs>
              <w:spacing w:before="0" w:after="0"/>
              <w:rPr>
                <w:szCs w:val="24"/>
              </w:rPr>
            </w:pPr>
            <w:r w:rsidRPr="00166F55">
              <w:rPr>
                <w:szCs w:val="24"/>
              </w:rPr>
              <w:t xml:space="preserve">The study duration will be six months. </w:t>
            </w:r>
          </w:p>
          <w:p w14:paraId="000000A0" w14:textId="77777777" w:rsidR="00DD1D0F" w:rsidRPr="00166F55" w:rsidRDefault="00DD1D0F">
            <w:pPr>
              <w:tabs>
                <w:tab w:val="left" w:pos="0"/>
              </w:tabs>
              <w:spacing w:before="0" w:after="0"/>
              <w:rPr>
                <w:szCs w:val="24"/>
              </w:rPr>
            </w:pPr>
          </w:p>
        </w:tc>
      </w:tr>
      <w:tr w:rsidR="00DD1D0F" w:rsidRPr="00166F55" w14:paraId="60E5A2E9" w14:textId="77777777">
        <w:tc>
          <w:tcPr>
            <w:tcW w:w="2428" w:type="dxa"/>
          </w:tcPr>
          <w:p w14:paraId="000000A1" w14:textId="77777777" w:rsidR="00DD1D0F" w:rsidRPr="00166F55" w:rsidRDefault="00000000">
            <w:pPr>
              <w:tabs>
                <w:tab w:val="left" w:pos="0"/>
              </w:tabs>
              <w:spacing w:before="0" w:after="0"/>
              <w:rPr>
                <w:color w:val="3333FF"/>
                <w:szCs w:val="24"/>
              </w:rPr>
            </w:pPr>
            <w:r w:rsidRPr="00166F55">
              <w:rPr>
                <w:b/>
                <w:szCs w:val="24"/>
              </w:rPr>
              <w:t>Participant Duration:</w:t>
            </w:r>
          </w:p>
          <w:p w14:paraId="000000A2" w14:textId="77777777" w:rsidR="00DD1D0F" w:rsidRPr="00166F55" w:rsidRDefault="00DD1D0F">
            <w:pPr>
              <w:tabs>
                <w:tab w:val="left" w:pos="0"/>
              </w:tabs>
              <w:spacing w:before="0" w:after="0"/>
              <w:rPr>
                <w:b/>
                <w:szCs w:val="24"/>
              </w:rPr>
            </w:pPr>
          </w:p>
        </w:tc>
        <w:tc>
          <w:tcPr>
            <w:tcW w:w="6922" w:type="dxa"/>
          </w:tcPr>
          <w:p w14:paraId="000000A3" w14:textId="77777777" w:rsidR="00DD1D0F" w:rsidRPr="00166F55" w:rsidRDefault="00000000">
            <w:pPr>
              <w:rPr>
                <w:szCs w:val="24"/>
              </w:rPr>
            </w:pPr>
            <w:r w:rsidRPr="00166F55">
              <w:rPr>
                <w:szCs w:val="24"/>
              </w:rPr>
              <w:lastRenderedPageBreak/>
              <w:t>In this pilot study, infants will be monitored for 1 hour per day.</w:t>
            </w:r>
          </w:p>
        </w:tc>
      </w:tr>
      <w:tr w:rsidR="00DD1D0F" w:rsidRPr="00166F55" w14:paraId="64A7AE11" w14:textId="77777777">
        <w:tc>
          <w:tcPr>
            <w:tcW w:w="2428" w:type="dxa"/>
          </w:tcPr>
          <w:p w14:paraId="000000A4" w14:textId="77777777" w:rsidR="00DD1D0F" w:rsidRPr="00166F55" w:rsidRDefault="00DD1D0F">
            <w:pPr>
              <w:tabs>
                <w:tab w:val="left" w:pos="0"/>
              </w:tabs>
              <w:spacing w:before="0" w:after="0"/>
              <w:rPr>
                <w:b/>
                <w:color w:val="3333FF"/>
                <w:szCs w:val="24"/>
              </w:rPr>
            </w:pPr>
          </w:p>
        </w:tc>
        <w:tc>
          <w:tcPr>
            <w:tcW w:w="6922" w:type="dxa"/>
          </w:tcPr>
          <w:p w14:paraId="000000A5" w14:textId="77777777" w:rsidR="00DD1D0F" w:rsidRPr="00166F55" w:rsidRDefault="00DD1D0F">
            <w:pPr>
              <w:tabs>
                <w:tab w:val="left" w:pos="0"/>
              </w:tabs>
              <w:spacing w:before="0" w:after="0"/>
              <w:rPr>
                <w:i/>
                <w:color w:val="3333FF"/>
                <w:szCs w:val="24"/>
              </w:rPr>
            </w:pPr>
          </w:p>
        </w:tc>
      </w:tr>
      <w:tr w:rsidR="00DD1D0F" w:rsidRPr="00166F55" w14:paraId="0FCDB1D2" w14:textId="77777777">
        <w:tc>
          <w:tcPr>
            <w:tcW w:w="2428" w:type="dxa"/>
          </w:tcPr>
          <w:p w14:paraId="000000A6" w14:textId="77777777" w:rsidR="00DD1D0F" w:rsidRPr="00166F55" w:rsidRDefault="00DD1D0F">
            <w:pPr>
              <w:tabs>
                <w:tab w:val="left" w:pos="0"/>
              </w:tabs>
              <w:spacing w:before="0" w:after="0"/>
              <w:rPr>
                <w:b/>
                <w:szCs w:val="24"/>
              </w:rPr>
            </w:pPr>
          </w:p>
        </w:tc>
        <w:tc>
          <w:tcPr>
            <w:tcW w:w="6922" w:type="dxa"/>
          </w:tcPr>
          <w:p w14:paraId="000000A7" w14:textId="77777777" w:rsidR="00DD1D0F" w:rsidRPr="00166F55" w:rsidRDefault="00DD1D0F">
            <w:pPr>
              <w:tabs>
                <w:tab w:val="left" w:pos="0"/>
              </w:tabs>
              <w:spacing w:before="0" w:after="0"/>
              <w:rPr>
                <w:i/>
                <w:szCs w:val="24"/>
              </w:rPr>
            </w:pPr>
          </w:p>
        </w:tc>
      </w:tr>
      <w:tr w:rsidR="00DD1D0F" w:rsidRPr="00166F55" w14:paraId="612B917D" w14:textId="77777777">
        <w:tc>
          <w:tcPr>
            <w:tcW w:w="2428" w:type="dxa"/>
          </w:tcPr>
          <w:p w14:paraId="000000A8" w14:textId="77777777" w:rsidR="00DD1D0F" w:rsidRPr="00166F55" w:rsidRDefault="00DD1D0F">
            <w:pPr>
              <w:tabs>
                <w:tab w:val="left" w:pos="0"/>
              </w:tabs>
              <w:spacing w:before="0" w:after="0"/>
              <w:rPr>
                <w:b/>
                <w:szCs w:val="24"/>
              </w:rPr>
            </w:pPr>
          </w:p>
        </w:tc>
        <w:tc>
          <w:tcPr>
            <w:tcW w:w="6922" w:type="dxa"/>
          </w:tcPr>
          <w:p w14:paraId="000000A9" w14:textId="77777777" w:rsidR="00DD1D0F" w:rsidRPr="00166F55" w:rsidRDefault="00DD1D0F">
            <w:pPr>
              <w:tabs>
                <w:tab w:val="left" w:pos="0"/>
              </w:tabs>
              <w:spacing w:before="0" w:after="0"/>
              <w:rPr>
                <w:i/>
                <w:szCs w:val="24"/>
              </w:rPr>
            </w:pPr>
          </w:p>
        </w:tc>
      </w:tr>
    </w:tbl>
    <w:p w14:paraId="000000AA" w14:textId="77777777" w:rsidR="00DD1D0F" w:rsidRPr="00166F55" w:rsidRDefault="00000000">
      <w:pPr>
        <w:pStyle w:val="Heading2"/>
        <w:numPr>
          <w:ilvl w:val="1"/>
          <w:numId w:val="18"/>
        </w:numPr>
      </w:pPr>
      <w:bookmarkStart w:id="27" w:name="_heading=h.3dy6vkm" w:colFirst="0" w:colLast="0"/>
      <w:bookmarkEnd w:id="27"/>
      <w:r w:rsidRPr="00166F55">
        <w:t>Schema</w:t>
      </w:r>
    </w:p>
    <w:p w14:paraId="000000AB" w14:textId="77777777" w:rsidR="00DD1D0F" w:rsidRPr="00166F55" w:rsidRDefault="00000000">
      <w:pPr>
        <w:keepNext/>
        <w:spacing w:before="0" w:after="0"/>
        <w:rPr>
          <w:szCs w:val="24"/>
        </w:rPr>
      </w:pPr>
      <w:r w:rsidRPr="00166F55">
        <w:rPr>
          <w:szCs w:val="24"/>
        </w:rPr>
        <w:t xml:space="preserve">Prior to </w:t>
      </w:r>
      <w:r w:rsidRPr="00166F55">
        <w:rPr>
          <w:noProof/>
          <w:szCs w:val="24"/>
        </w:rPr>
        <mc:AlternateContent>
          <mc:Choice Requires="wps">
            <w:drawing>
              <wp:anchor distT="0" distB="0" distL="114300" distR="114300" simplePos="0" relativeHeight="251658240" behindDoc="0" locked="0" layoutInCell="1" hidden="0" allowOverlap="1" wp14:anchorId="3D0C1AC3" wp14:editId="146B85A8">
                <wp:simplePos x="0" y="0"/>
                <wp:positionH relativeFrom="column">
                  <wp:posOffset>1143000</wp:posOffset>
                </wp:positionH>
                <wp:positionV relativeFrom="paragraph">
                  <wp:posOffset>0</wp:posOffset>
                </wp:positionV>
                <wp:extent cx="4872355" cy="466300"/>
                <wp:effectExtent l="0" t="0" r="0" b="0"/>
                <wp:wrapNone/>
                <wp:docPr id="29" name="Rectangle 29" descr="Total N:  Obtain informed consent. Screen potential subjects by inclusion and exclusion criteria; obtain history, document."/>
                <wp:cNvGraphicFramePr/>
                <a:graphic xmlns:a="http://schemas.openxmlformats.org/drawingml/2006/main">
                  <a:graphicData uri="http://schemas.microsoft.com/office/word/2010/wordprocessingShape">
                    <wps:wsp>
                      <wps:cNvSpPr/>
                      <wps:spPr>
                        <a:xfrm>
                          <a:off x="2919348" y="3554575"/>
                          <a:ext cx="4853305" cy="450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83E627B" w14:textId="77777777" w:rsidR="00DD1D0F" w:rsidRDefault="00000000">
                            <w:pPr>
                              <w:spacing w:before="0" w:after="0"/>
                              <w:jc w:val="center"/>
                              <w:textDirection w:val="btLr"/>
                            </w:pPr>
                            <w:r>
                              <w:rPr>
                                <w:color w:val="000000"/>
                                <w:sz w:val="20"/>
                              </w:rPr>
                              <w:t xml:space="preserve">Total N:  Screen potential participants by inclusion and exclusion criteria; Obtain informed consent; Then obtain demographics and </w:t>
                            </w:r>
                            <w:proofErr w:type="gramStart"/>
                            <w:r>
                              <w:rPr>
                                <w:color w:val="000000"/>
                                <w:sz w:val="20"/>
                              </w:rPr>
                              <w:t>enter into</w:t>
                            </w:r>
                            <w:proofErr w:type="gramEnd"/>
                            <w:r>
                              <w:rPr>
                                <w:color w:val="000000"/>
                                <w:sz w:val="20"/>
                              </w:rPr>
                              <w:t xml:space="preserve"> database to document.</w:t>
                            </w:r>
                          </w:p>
                        </w:txbxContent>
                      </wps:txbx>
                      <wps:bodyPr spcFirstLastPara="1" wrap="square" lIns="91425" tIns="45700" rIns="91425" bIns="45700" anchor="t" anchorCtr="0">
                        <a:noAutofit/>
                      </wps:bodyPr>
                    </wps:wsp>
                  </a:graphicData>
                </a:graphic>
              </wp:anchor>
            </w:drawing>
          </mc:Choice>
          <mc:Fallback>
            <w:pict>
              <v:rect w14:anchorId="3D0C1AC3" id="Rectangle 29" o:spid="_x0000_s1026" alt="Total N:  Obtain informed consent. Screen potential subjects by inclusion and exclusion criteria; obtain history, document." style="position:absolute;margin-left:90pt;margin-top:0;width:383.65pt;height:36.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">
                <v:stroke startarrowwidth="narrow" startarrowlength="short" endarrowwidth="narrow" endarrowlength="short"/>
                <v:textbox inset="2.53958mm,1.2694mm,2.53958mm,1.2694mm">
                  <w:txbxContent>
                    <w:p w14:paraId="583E627B" w14:textId="77777777" w:rsidR="00DD1D0F" w:rsidRDefault="00000000">
                      <w:pPr>
                        <w:spacing w:before="0" w:after="0"/>
                        <w:jc w:val="center"/>
                        <w:textDirection w:val="btLr"/>
                      </w:pPr>
                      <w:r>
                        <w:rPr>
                          <w:color w:val="000000"/>
                          <w:sz w:val="20"/>
                        </w:rPr>
                        <w:t xml:space="preserve">Total N:  Screen potential participants by inclusion and exclusion criteria; Obtain informed consent; Then obtain demographics and </w:t>
                      </w:r>
                      <w:proofErr w:type="gramStart"/>
                      <w:r>
                        <w:rPr>
                          <w:color w:val="000000"/>
                          <w:sz w:val="20"/>
                        </w:rPr>
                        <w:t>enter into</w:t>
                      </w:r>
                      <w:proofErr w:type="gramEnd"/>
                      <w:r>
                        <w:rPr>
                          <w:color w:val="000000"/>
                          <w:sz w:val="20"/>
                        </w:rPr>
                        <w:t xml:space="preserve"> database to document.</w:t>
                      </w:r>
                    </w:p>
                  </w:txbxContent>
                </v:textbox>
              </v:rect>
            </w:pict>
          </mc:Fallback>
        </mc:AlternateContent>
      </w:r>
    </w:p>
    <w:p w14:paraId="000000AC" w14:textId="77777777" w:rsidR="00DD1D0F" w:rsidRPr="00166F55" w:rsidRDefault="00000000">
      <w:pPr>
        <w:keepNext/>
        <w:spacing w:before="0" w:after="0"/>
        <w:rPr>
          <w:szCs w:val="24"/>
        </w:rPr>
      </w:pPr>
      <w:r w:rsidRPr="00166F55">
        <w:rPr>
          <w:szCs w:val="24"/>
        </w:rPr>
        <w:t>Enrollment</w:t>
      </w:r>
    </w:p>
    <w:p w14:paraId="000000AD" w14:textId="77777777" w:rsidR="00DD1D0F" w:rsidRPr="00166F55" w:rsidRDefault="00DD1D0F">
      <w:pPr>
        <w:keepNext/>
        <w:spacing w:before="0" w:after="0"/>
        <w:rPr>
          <w:szCs w:val="24"/>
        </w:rPr>
      </w:pPr>
    </w:p>
    <w:p w14:paraId="000000AE" w14:textId="77777777" w:rsidR="00DD1D0F" w:rsidRPr="00166F55" w:rsidRDefault="00000000">
      <w:pPr>
        <w:keepNext/>
        <w:spacing w:before="0" w:after="0"/>
        <w:rPr>
          <w:szCs w:val="24"/>
        </w:rPr>
      </w:pPr>
      <w:r w:rsidRPr="00166F55">
        <w:rPr>
          <w:noProof/>
          <w:szCs w:val="24"/>
        </w:rPr>
        <mc:AlternateContent>
          <mc:Choice Requires="wps">
            <w:drawing>
              <wp:anchor distT="0" distB="0" distL="114300" distR="114300" simplePos="0" relativeHeight="251659264" behindDoc="0" locked="0" layoutInCell="1" hidden="0" allowOverlap="1" wp14:anchorId="7BF33733" wp14:editId="3C999012">
                <wp:simplePos x="0" y="0"/>
                <wp:positionH relativeFrom="column">
                  <wp:posOffset>3352800</wp:posOffset>
                </wp:positionH>
                <wp:positionV relativeFrom="paragraph">
                  <wp:posOffset>28575</wp:posOffset>
                </wp:positionV>
                <wp:extent cx="247650" cy="223520"/>
                <wp:effectExtent l="0" t="0" r="0" b="0"/>
                <wp:wrapNone/>
                <wp:docPr id="28" name="Down Arrow 28" descr="down arrow"/>
                <wp:cNvGraphicFramePr/>
                <a:graphic xmlns:a="http://schemas.openxmlformats.org/drawingml/2006/main">
                  <a:graphicData uri="http://schemas.microsoft.com/office/word/2010/wordprocessingShape">
                    <wps:wsp>
                      <wps:cNvSpPr/>
                      <wps:spPr>
                        <a:xfrm>
                          <a:off x="5231700" y="3677765"/>
                          <a:ext cx="228600" cy="204470"/>
                        </a:xfrm>
                        <a:prstGeom prst="downArrow">
                          <a:avLst>
                            <a:gd name="adj1" fmla="val 50000"/>
                            <a:gd name="adj2" fmla="val 27083"/>
                          </a:avLst>
                        </a:prstGeom>
                        <a:solidFill>
                          <a:srgbClr val="FFFFFF"/>
                        </a:solidFill>
                        <a:ln w="9525" cap="flat" cmpd="sng">
                          <a:solidFill>
                            <a:srgbClr val="000000"/>
                          </a:solidFill>
                          <a:prstDash val="solid"/>
                          <a:miter lim="800000"/>
                          <a:headEnd type="none" w="sm" len="sm"/>
                          <a:tailEnd type="none" w="sm" len="sm"/>
                        </a:ln>
                      </wps:spPr>
                      <wps:txbx>
                        <w:txbxContent>
                          <w:p w14:paraId="44FA7A2F" w14:textId="77777777" w:rsidR="00DD1D0F" w:rsidRDefault="00DD1D0F">
                            <w:pPr>
                              <w:spacing w:before="0" w:after="0"/>
                              <w:textDirection w:val="btLr"/>
                            </w:pPr>
                          </w:p>
                        </w:txbxContent>
                      </wps:txbx>
                      <wps:bodyPr spcFirstLastPara="1" wrap="square" lIns="91425" tIns="91425" rIns="91425" bIns="91425" anchor="ctr" anchorCtr="0">
                        <a:noAutofit/>
                      </wps:bodyPr>
                    </wps:wsp>
                  </a:graphicData>
                </a:graphic>
              </wp:anchor>
            </w:drawing>
          </mc:Choice>
          <mc:Fallback>
            <w:pict>
              <v:shapetype w14:anchorId="7BF3373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 o:spid="_x0000_s1027" type="#_x0000_t67" alt="down arrow" style="position:absolute;margin-left:264pt;margin-top:2.25pt;width:19.5pt;height:17.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" adj="15750">
                <v:stroke startarrowwidth="narrow" startarrowlength="short" endarrowwidth="narrow" endarrowlength="short"/>
                <v:textbox inset="2.53958mm,2.53958mm,2.53958mm,2.53958mm">
                  <w:txbxContent>
                    <w:p w14:paraId="44FA7A2F" w14:textId="77777777" w:rsidR="00DD1D0F" w:rsidRDefault="00DD1D0F">
                      <w:pPr>
                        <w:spacing w:before="0" w:after="0"/>
                        <w:textDirection w:val="btLr"/>
                      </w:pPr>
                    </w:p>
                  </w:txbxContent>
                </v:textbox>
              </v:shape>
            </w:pict>
          </mc:Fallback>
        </mc:AlternateContent>
      </w:r>
    </w:p>
    <w:p w14:paraId="000000AF" w14:textId="77777777" w:rsidR="00DD1D0F" w:rsidRPr="00166F55" w:rsidRDefault="00DD1D0F">
      <w:pPr>
        <w:keepNext/>
        <w:spacing w:before="0" w:after="0"/>
        <w:rPr>
          <w:szCs w:val="24"/>
        </w:rPr>
      </w:pPr>
    </w:p>
    <w:p w14:paraId="000000B0" w14:textId="77777777" w:rsidR="00DD1D0F" w:rsidRPr="00166F55" w:rsidRDefault="00000000">
      <w:pPr>
        <w:keepNext/>
        <w:spacing w:before="0" w:after="0"/>
        <w:rPr>
          <w:szCs w:val="24"/>
        </w:rPr>
      </w:pPr>
      <w:r w:rsidRPr="00166F55">
        <w:rPr>
          <w:noProof/>
          <w:szCs w:val="24"/>
        </w:rPr>
        <mc:AlternateContent>
          <mc:Choice Requires="wps">
            <w:drawing>
              <wp:anchor distT="0" distB="0" distL="114300" distR="114300" simplePos="0" relativeHeight="251660288" behindDoc="0" locked="0" layoutInCell="1" hidden="0" allowOverlap="1" wp14:anchorId="6A38D5A2" wp14:editId="2168928D">
                <wp:simplePos x="0" y="0"/>
                <wp:positionH relativeFrom="column">
                  <wp:posOffset>1076325</wp:posOffset>
                </wp:positionH>
                <wp:positionV relativeFrom="paragraph">
                  <wp:posOffset>0</wp:posOffset>
                </wp:positionV>
                <wp:extent cx="4832350" cy="875160"/>
                <wp:effectExtent l="0" t="0" r="0" b="0"/>
                <wp:wrapNone/>
                <wp:docPr id="31" name="Rectangle 31" descr="Perform baseline assessments. (list specimens to be collected, examinations or imaging or laboratory assays to be performed, questionnaires to be completed) Administer initial study intervention."/>
                <wp:cNvGraphicFramePr/>
                <a:graphic xmlns:a="http://schemas.openxmlformats.org/drawingml/2006/main">
                  <a:graphicData uri="http://schemas.microsoft.com/office/word/2010/wordprocessingShape">
                    <wps:wsp>
                      <wps:cNvSpPr/>
                      <wps:spPr>
                        <a:xfrm>
                          <a:off x="2939350" y="3356459"/>
                          <a:ext cx="4813300" cy="84708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6F6EB75" w14:textId="77777777" w:rsidR="00DD1D0F" w:rsidRDefault="00000000">
                            <w:pPr>
                              <w:spacing w:before="0" w:after="0"/>
                              <w:jc w:val="center"/>
                              <w:textDirection w:val="btLr"/>
                            </w:pPr>
                            <w:r>
                              <w:rPr>
                                <w:color w:val="000000"/>
                                <w:sz w:val="20"/>
                              </w:rPr>
                              <w:t>Install Neo-Guardian device to IV pole at specified height and distance from subject.</w:t>
                            </w:r>
                          </w:p>
                          <w:p w14:paraId="59B3BDBF" w14:textId="77777777" w:rsidR="00DD1D0F" w:rsidRDefault="00000000">
                            <w:pPr>
                              <w:spacing w:before="0" w:after="0"/>
                              <w:jc w:val="center"/>
                              <w:textDirection w:val="btLr"/>
                            </w:pPr>
                            <w:r>
                              <w:rPr>
                                <w:color w:val="000000"/>
                                <w:sz w:val="20"/>
                              </w:rPr>
                              <w:t>Connect subject to a cardiorespiratory monitoring device for heart rate and respiratory rate, take temperature and record.</w:t>
                            </w:r>
                          </w:p>
                          <w:p w14:paraId="5F8324D9" w14:textId="77777777" w:rsidR="00DD1D0F" w:rsidRDefault="00000000">
                            <w:pPr>
                              <w:spacing w:before="0" w:after="0"/>
                              <w:jc w:val="center"/>
                              <w:textDirection w:val="btLr"/>
                            </w:pPr>
                            <w:r>
                              <w:rPr>
                                <w:color w:val="000000"/>
                                <w:sz w:val="20"/>
                              </w:rPr>
                              <w:t>Administer initial study intervention</w:t>
                            </w:r>
                            <w:r>
                              <w:rPr>
                                <w:color w:val="000000"/>
                              </w:rPr>
                              <w:t xml:space="preserve">. </w:t>
                            </w:r>
                          </w:p>
                        </w:txbxContent>
                      </wps:txbx>
                      <wps:bodyPr spcFirstLastPara="1" wrap="square" lIns="91425" tIns="45700" rIns="91425" bIns="45700" anchor="t" anchorCtr="0">
                        <a:noAutofit/>
                      </wps:bodyPr>
                    </wps:wsp>
                  </a:graphicData>
                </a:graphic>
              </wp:anchor>
            </w:drawing>
          </mc:Choice>
          <mc:Fallback>
            <w:pict>
              <v:rect w14:anchorId="6A38D5A2" id="Rectangle 31" o:spid="_x0000_s1028" alt="Perform baseline assessments. (list specimens to be collected, examinations or imaging or laboratory assays to be performed, questionnaires to be completed) Administer initial study intervention." style="position:absolute;margin-left:84.75pt;margin-top:0;width:380.5pt;height:68.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">
                <v:stroke startarrowwidth="narrow" startarrowlength="short" endarrowwidth="narrow" endarrowlength="short"/>
                <v:textbox inset="2.53958mm,1.2694mm,2.53958mm,1.2694mm">
                  <w:txbxContent>
                    <w:p w14:paraId="56F6EB75" w14:textId="77777777" w:rsidR="00DD1D0F" w:rsidRDefault="00000000">
                      <w:pPr>
                        <w:spacing w:before="0" w:after="0"/>
                        <w:jc w:val="center"/>
                        <w:textDirection w:val="btLr"/>
                      </w:pPr>
                      <w:r>
                        <w:rPr>
                          <w:color w:val="000000"/>
                          <w:sz w:val="20"/>
                        </w:rPr>
                        <w:t>Install Neo-Guardian device to IV pole at specified height and distance from subject.</w:t>
                      </w:r>
                    </w:p>
                    <w:p w14:paraId="59B3BDBF" w14:textId="77777777" w:rsidR="00DD1D0F" w:rsidRDefault="00000000">
                      <w:pPr>
                        <w:spacing w:before="0" w:after="0"/>
                        <w:jc w:val="center"/>
                        <w:textDirection w:val="btLr"/>
                      </w:pPr>
                      <w:r>
                        <w:rPr>
                          <w:color w:val="000000"/>
                          <w:sz w:val="20"/>
                        </w:rPr>
                        <w:t>Connect subject to a cardiorespiratory monitoring device for heart rate and respiratory rate, take temperature and record.</w:t>
                      </w:r>
                    </w:p>
                    <w:p w14:paraId="5F8324D9" w14:textId="77777777" w:rsidR="00DD1D0F" w:rsidRDefault="00000000">
                      <w:pPr>
                        <w:spacing w:before="0" w:after="0"/>
                        <w:jc w:val="center"/>
                        <w:textDirection w:val="btLr"/>
                      </w:pPr>
                      <w:r>
                        <w:rPr>
                          <w:color w:val="000000"/>
                          <w:sz w:val="20"/>
                        </w:rPr>
                        <w:t>Administer initial study intervention</w:t>
                      </w:r>
                      <w:r>
                        <w:rPr>
                          <w:color w:val="000000"/>
                        </w:rPr>
                        <w:t xml:space="preserve">. </w:t>
                      </w:r>
                    </w:p>
                  </w:txbxContent>
                </v:textbox>
              </v:rect>
            </w:pict>
          </mc:Fallback>
        </mc:AlternateContent>
      </w:r>
    </w:p>
    <w:p w14:paraId="000000B1" w14:textId="77777777" w:rsidR="00DD1D0F" w:rsidRPr="00166F55" w:rsidRDefault="00000000">
      <w:pPr>
        <w:keepNext/>
        <w:spacing w:before="0" w:after="0"/>
        <w:rPr>
          <w:szCs w:val="24"/>
        </w:rPr>
      </w:pPr>
      <w:r w:rsidRPr="00166F55">
        <w:rPr>
          <w:szCs w:val="24"/>
        </w:rPr>
        <w:t>Measurement 1</w:t>
      </w:r>
    </w:p>
    <w:p w14:paraId="000000B2" w14:textId="77777777" w:rsidR="00DD1D0F" w:rsidRPr="00166F55" w:rsidRDefault="00DD1D0F">
      <w:pPr>
        <w:keepNext/>
        <w:spacing w:before="0" w:after="0"/>
        <w:rPr>
          <w:szCs w:val="24"/>
        </w:rPr>
      </w:pPr>
    </w:p>
    <w:p w14:paraId="000000B3" w14:textId="77777777" w:rsidR="00DD1D0F" w:rsidRPr="00166F55" w:rsidRDefault="00DD1D0F">
      <w:pPr>
        <w:keepNext/>
        <w:spacing w:before="0" w:after="0"/>
        <w:rPr>
          <w:szCs w:val="24"/>
        </w:rPr>
      </w:pPr>
    </w:p>
    <w:p w14:paraId="000000B4" w14:textId="77777777" w:rsidR="00DD1D0F" w:rsidRPr="00166F55" w:rsidRDefault="00DD1D0F">
      <w:pPr>
        <w:keepNext/>
        <w:spacing w:before="0" w:after="0"/>
        <w:rPr>
          <w:szCs w:val="24"/>
        </w:rPr>
      </w:pPr>
    </w:p>
    <w:p w14:paraId="000000B5" w14:textId="77777777" w:rsidR="00DD1D0F" w:rsidRPr="00166F55" w:rsidRDefault="00DD1D0F">
      <w:pPr>
        <w:keepNext/>
        <w:spacing w:before="0" w:after="0"/>
        <w:rPr>
          <w:szCs w:val="24"/>
        </w:rPr>
      </w:pPr>
    </w:p>
    <w:p w14:paraId="000000B6" w14:textId="77777777" w:rsidR="00DD1D0F" w:rsidRPr="00166F55" w:rsidRDefault="00000000">
      <w:pPr>
        <w:keepNext/>
        <w:spacing w:before="0" w:after="0"/>
        <w:rPr>
          <w:szCs w:val="24"/>
        </w:rPr>
      </w:pPr>
      <w:r w:rsidRPr="00166F55">
        <w:rPr>
          <w:noProof/>
          <w:szCs w:val="24"/>
        </w:rPr>
        <mc:AlternateContent>
          <mc:Choice Requires="wps">
            <w:drawing>
              <wp:anchor distT="0" distB="0" distL="114300" distR="114300" simplePos="0" relativeHeight="251661312" behindDoc="0" locked="0" layoutInCell="1" hidden="0" allowOverlap="1" wp14:anchorId="43CAF7E0" wp14:editId="5C941F3F">
                <wp:simplePos x="0" y="0"/>
                <wp:positionH relativeFrom="column">
                  <wp:posOffset>3381375</wp:posOffset>
                </wp:positionH>
                <wp:positionV relativeFrom="paragraph">
                  <wp:posOffset>95250</wp:posOffset>
                </wp:positionV>
                <wp:extent cx="247650" cy="289712"/>
                <wp:effectExtent l="0" t="0" r="0" b="0"/>
                <wp:wrapNone/>
                <wp:docPr id="30" name="Down Arrow 30" descr="down arrow"/>
                <wp:cNvGraphicFramePr/>
                <a:graphic xmlns:a="http://schemas.openxmlformats.org/drawingml/2006/main">
                  <a:graphicData uri="http://schemas.microsoft.com/office/word/2010/wordprocessingShape">
                    <wps:wsp>
                      <wps:cNvSpPr/>
                      <wps:spPr>
                        <a:xfrm>
                          <a:off x="5231700" y="3644669"/>
                          <a:ext cx="228600" cy="270662"/>
                        </a:xfrm>
                        <a:prstGeom prst="downArrow">
                          <a:avLst>
                            <a:gd name="adj1" fmla="val 50000"/>
                            <a:gd name="adj2" fmla="val 27083"/>
                          </a:avLst>
                        </a:prstGeom>
                        <a:solidFill>
                          <a:srgbClr val="FFFFFF"/>
                        </a:solidFill>
                        <a:ln w="9525" cap="flat" cmpd="sng">
                          <a:solidFill>
                            <a:srgbClr val="000000"/>
                          </a:solidFill>
                          <a:prstDash val="solid"/>
                          <a:miter lim="800000"/>
                          <a:headEnd type="none" w="sm" len="sm"/>
                          <a:tailEnd type="none" w="sm" len="sm"/>
                        </a:ln>
                      </wps:spPr>
                      <wps:txbx>
                        <w:txbxContent>
                          <w:p w14:paraId="07B72DD5" w14:textId="77777777" w:rsidR="00DD1D0F" w:rsidRDefault="00DD1D0F">
                            <w:pPr>
                              <w:spacing w:before="0" w:after="0"/>
                              <w:textDirection w:val="btLr"/>
                            </w:pPr>
                          </w:p>
                        </w:txbxContent>
                      </wps:txbx>
                      <wps:bodyPr spcFirstLastPara="1" wrap="square" lIns="91425" tIns="91425" rIns="91425" bIns="91425" anchor="ctr" anchorCtr="0">
                        <a:noAutofit/>
                      </wps:bodyPr>
                    </wps:wsp>
                  </a:graphicData>
                </a:graphic>
              </wp:anchor>
            </w:drawing>
          </mc:Choice>
          <mc:Fallback>
            <w:pict>
              <v:shape w14:anchorId="43CAF7E0" id="Down Arrow 30" o:spid="_x0000_s1029" type="#_x0000_t67" alt="down arrow" style="position:absolute;margin-left:266.25pt;margin-top:7.5pt;width:19.5pt;height:22.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" adj="16659">
                <v:stroke startarrowwidth="narrow" startarrowlength="short" endarrowwidth="narrow" endarrowlength="short"/>
                <v:textbox inset="2.53958mm,2.53958mm,2.53958mm,2.53958mm">
                  <w:txbxContent>
                    <w:p w14:paraId="07B72DD5" w14:textId="77777777" w:rsidR="00DD1D0F" w:rsidRDefault="00DD1D0F">
                      <w:pPr>
                        <w:spacing w:before="0" w:after="0"/>
                        <w:textDirection w:val="btLr"/>
                      </w:pPr>
                    </w:p>
                  </w:txbxContent>
                </v:textbox>
              </v:shape>
            </w:pict>
          </mc:Fallback>
        </mc:AlternateContent>
      </w:r>
    </w:p>
    <w:p w14:paraId="000000B7" w14:textId="77777777" w:rsidR="00DD1D0F" w:rsidRPr="00166F55" w:rsidRDefault="00DD1D0F">
      <w:pPr>
        <w:keepNext/>
        <w:spacing w:before="0" w:after="0"/>
        <w:rPr>
          <w:szCs w:val="24"/>
        </w:rPr>
      </w:pPr>
    </w:p>
    <w:p w14:paraId="000000B8" w14:textId="77777777" w:rsidR="00DD1D0F" w:rsidRPr="00166F55" w:rsidRDefault="00DD1D0F">
      <w:pPr>
        <w:keepNext/>
        <w:spacing w:before="0" w:after="0"/>
        <w:rPr>
          <w:szCs w:val="24"/>
        </w:rPr>
      </w:pPr>
    </w:p>
    <w:p w14:paraId="000000B9" w14:textId="77777777" w:rsidR="00DD1D0F" w:rsidRPr="00166F55" w:rsidRDefault="00000000">
      <w:pPr>
        <w:rPr>
          <w:szCs w:val="24"/>
        </w:rPr>
        <w:sectPr w:rsidR="00DD1D0F" w:rsidRPr="00166F55">
          <w:headerReference w:type="default" r:id="rId11"/>
          <w:footerReference w:type="default" r:id="rId12"/>
          <w:pgSz w:w="12240" w:h="15840"/>
          <w:pgMar w:top="1440" w:right="1440" w:bottom="1440" w:left="1440" w:header="720" w:footer="720" w:gutter="0"/>
          <w:pgNumType w:start="1"/>
          <w:cols w:space="720"/>
        </w:sectPr>
      </w:pPr>
      <w:r w:rsidRPr="00166F55">
        <w:rPr>
          <w:szCs w:val="24"/>
        </w:rPr>
        <w:br w:type="page"/>
      </w:r>
      <w:r w:rsidRPr="00166F55">
        <w:rPr>
          <w:noProof/>
          <w:szCs w:val="24"/>
        </w:rPr>
        <mc:AlternateContent>
          <mc:Choice Requires="wps">
            <w:drawing>
              <wp:anchor distT="0" distB="0" distL="114300" distR="114300" simplePos="0" relativeHeight="251662336" behindDoc="0" locked="0" layoutInCell="1" hidden="0" allowOverlap="1" wp14:anchorId="397F89AE" wp14:editId="6CD1B139">
                <wp:simplePos x="0" y="0"/>
                <wp:positionH relativeFrom="column">
                  <wp:posOffset>1333500</wp:posOffset>
                </wp:positionH>
                <wp:positionV relativeFrom="paragraph">
                  <wp:posOffset>134634</wp:posOffset>
                </wp:positionV>
                <wp:extent cx="4362450" cy="2171700"/>
                <wp:effectExtent l="0" t="0" r="0" b="0"/>
                <wp:wrapNone/>
                <wp:docPr id="27" name="Decision 27" descr="Final Assessments - List analyses to be performed"/>
                <wp:cNvGraphicFramePr/>
                <a:graphic xmlns:a="http://schemas.openxmlformats.org/drawingml/2006/main">
                  <a:graphicData uri="http://schemas.microsoft.com/office/word/2010/wordprocessingShape">
                    <wps:wsp>
                      <wps:cNvSpPr/>
                      <wps:spPr>
                        <a:xfrm>
                          <a:off x="3174300" y="2703675"/>
                          <a:ext cx="4343400" cy="2152650"/>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14:paraId="3A07643F" w14:textId="77777777" w:rsidR="00DD1D0F" w:rsidRDefault="00000000">
                            <w:pPr>
                              <w:spacing w:before="0" w:after="0"/>
                              <w:jc w:val="center"/>
                              <w:textDirection w:val="btLr"/>
                            </w:pPr>
                            <w:r>
                              <w:rPr>
                                <w:b/>
                                <w:color w:val="000000"/>
                                <w:sz w:val="20"/>
                              </w:rPr>
                              <w:t>Final Assessments</w:t>
                            </w:r>
                          </w:p>
                          <w:p w14:paraId="489D92E3" w14:textId="77777777" w:rsidR="00DD1D0F" w:rsidRDefault="00000000">
                            <w:pPr>
                              <w:spacing w:before="0" w:after="0"/>
                              <w:jc w:val="center"/>
                              <w:textDirection w:val="btLr"/>
                            </w:pPr>
                            <w:r>
                              <w:rPr>
                                <w:b/>
                                <w:color w:val="000000"/>
                                <w:sz w:val="20"/>
                              </w:rPr>
                              <w:t>Heart Rate, Respiratory Rate and Temperature measurements collected with Rahm Sensor will be compared to traditional measurements</w:t>
                            </w:r>
                          </w:p>
                        </w:txbxContent>
                      </wps:txbx>
                      <wps:bodyPr spcFirstLastPara="1" wrap="square" lIns="91425" tIns="45700" rIns="91425" bIns="45700" anchor="t" anchorCtr="0">
                        <a:noAutofit/>
                      </wps:bodyPr>
                    </wps:wsp>
                  </a:graphicData>
                </a:graphic>
              </wp:anchor>
            </w:drawing>
          </mc:Choice>
          <mc:Fallback>
            <w:pict>
              <v:shapetype w14:anchorId="397F89AE" id="_x0000_t110" coordsize="21600,21600" o:spt="110" path="m10800,l,10800,10800,21600,21600,10800xe">
                <v:stroke joinstyle="miter"/>
                <v:path gradientshapeok="t" o:connecttype="rect" textboxrect="5400,5400,16200,16200"/>
              </v:shapetype>
              <v:shape id="Decision 27" o:spid="_x0000_s1030" type="#_x0000_t110" alt="Final Assessments - List analyses to be performed" style="position:absolute;margin-left:105pt;margin-top:10.6pt;width:343.5pt;height:17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">
                <v:stroke startarrowwidth="narrow" startarrowlength="short" endarrowwidth="narrow" endarrowlength="short"/>
                <v:textbox inset="2.53958mm,1.2694mm,2.53958mm,1.2694mm">
                  <w:txbxContent>
                    <w:p w14:paraId="3A07643F" w14:textId="77777777" w:rsidR="00DD1D0F" w:rsidRDefault="00000000">
                      <w:pPr>
                        <w:spacing w:before="0" w:after="0"/>
                        <w:jc w:val="center"/>
                        <w:textDirection w:val="btLr"/>
                      </w:pPr>
                      <w:r>
                        <w:rPr>
                          <w:b/>
                          <w:color w:val="000000"/>
                          <w:sz w:val="20"/>
                        </w:rPr>
                        <w:t>Final Assessments</w:t>
                      </w:r>
                    </w:p>
                    <w:p w14:paraId="489D92E3" w14:textId="77777777" w:rsidR="00DD1D0F" w:rsidRDefault="00000000">
                      <w:pPr>
                        <w:spacing w:before="0" w:after="0"/>
                        <w:jc w:val="center"/>
                        <w:textDirection w:val="btLr"/>
                      </w:pPr>
                      <w:r>
                        <w:rPr>
                          <w:b/>
                          <w:color w:val="000000"/>
                          <w:sz w:val="20"/>
                        </w:rPr>
                        <w:t>Heart Rate, Respiratory Rate and Temperature measurements collected with Rahm Sensor will be compared to traditional measurements</w:t>
                      </w:r>
                    </w:p>
                  </w:txbxContent>
                </v:textbox>
              </v:shape>
            </w:pict>
          </mc:Fallback>
        </mc:AlternateContent>
      </w:r>
    </w:p>
    <w:p w14:paraId="000000BA" w14:textId="77777777" w:rsidR="00DD1D0F" w:rsidRPr="00166F55" w:rsidRDefault="00000000">
      <w:pPr>
        <w:pStyle w:val="Heading2"/>
        <w:numPr>
          <w:ilvl w:val="1"/>
          <w:numId w:val="18"/>
        </w:numPr>
      </w:pPr>
      <w:bookmarkStart w:id="28" w:name="_heading=h.1t3h5sf" w:colFirst="0" w:colLast="0"/>
      <w:bookmarkEnd w:id="28"/>
      <w:r w:rsidRPr="00166F55">
        <w:lastRenderedPageBreak/>
        <w:tab/>
        <w:t>Schedule of Activities (SOA)</w:t>
      </w:r>
    </w:p>
    <w:p w14:paraId="000000BB" w14:textId="77777777" w:rsidR="00DD1D0F" w:rsidRPr="00166F55" w:rsidRDefault="00DD1D0F">
      <w:pPr>
        <w:rPr>
          <w:i/>
          <w:szCs w:val="24"/>
        </w:rPr>
      </w:pPr>
    </w:p>
    <w:tbl>
      <w:tblPr>
        <w:tblStyle w:val="a7"/>
        <w:tblW w:w="7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885"/>
        <w:gridCol w:w="1125"/>
        <w:gridCol w:w="810"/>
        <w:gridCol w:w="1050"/>
      </w:tblGrid>
      <w:tr w:rsidR="00DD1D0F" w:rsidRPr="00166F55" w14:paraId="6018EBAD" w14:textId="77777777">
        <w:trPr>
          <w:cantSplit/>
          <w:trHeight w:val="1754"/>
          <w:tblHeader/>
        </w:trPr>
        <w:tc>
          <w:tcPr>
            <w:tcW w:w="3195" w:type="dxa"/>
            <w:vAlign w:val="bottom"/>
          </w:tcPr>
          <w:p w14:paraId="000000BC" w14:textId="77777777" w:rsidR="00DD1D0F" w:rsidRPr="00166F55" w:rsidRDefault="00000000">
            <w:pPr>
              <w:spacing w:before="0" w:after="0"/>
              <w:rPr>
                <w:b/>
                <w:szCs w:val="24"/>
              </w:rPr>
            </w:pPr>
            <w:r w:rsidRPr="00166F55">
              <w:rPr>
                <w:b/>
                <w:szCs w:val="24"/>
              </w:rPr>
              <w:t>Procedures</w:t>
            </w:r>
          </w:p>
        </w:tc>
        <w:tc>
          <w:tcPr>
            <w:tcW w:w="885" w:type="dxa"/>
            <w:vAlign w:val="center"/>
          </w:tcPr>
          <w:p w14:paraId="000000BD" w14:textId="77777777" w:rsidR="00DD1D0F" w:rsidRPr="00166F55" w:rsidRDefault="00000000">
            <w:pPr>
              <w:spacing w:before="0" w:after="0"/>
              <w:ind w:left="115" w:right="115"/>
              <w:jc w:val="center"/>
              <w:rPr>
                <w:szCs w:val="24"/>
              </w:rPr>
            </w:pPr>
            <w:r w:rsidRPr="00166F55">
              <w:rPr>
                <w:szCs w:val="24"/>
              </w:rPr>
              <w:t>Day 1</w:t>
            </w:r>
          </w:p>
        </w:tc>
        <w:tc>
          <w:tcPr>
            <w:tcW w:w="1125" w:type="dxa"/>
            <w:vAlign w:val="center"/>
          </w:tcPr>
          <w:p w14:paraId="000000BE" w14:textId="77777777" w:rsidR="00DD1D0F" w:rsidRPr="00166F55" w:rsidRDefault="00000000">
            <w:pPr>
              <w:spacing w:before="0" w:after="0"/>
              <w:ind w:left="115" w:right="115"/>
              <w:jc w:val="center"/>
              <w:rPr>
                <w:szCs w:val="24"/>
              </w:rPr>
            </w:pPr>
            <w:r w:rsidRPr="00166F55">
              <w:rPr>
                <w:szCs w:val="24"/>
              </w:rPr>
              <w:t>15 minutes</w:t>
            </w:r>
          </w:p>
        </w:tc>
        <w:tc>
          <w:tcPr>
            <w:tcW w:w="810" w:type="dxa"/>
            <w:vAlign w:val="center"/>
          </w:tcPr>
          <w:p w14:paraId="000000BF" w14:textId="77777777" w:rsidR="00DD1D0F" w:rsidRPr="00166F55" w:rsidRDefault="00000000">
            <w:pPr>
              <w:spacing w:before="0" w:after="0"/>
              <w:ind w:left="115" w:right="115"/>
              <w:jc w:val="center"/>
              <w:rPr>
                <w:szCs w:val="24"/>
              </w:rPr>
            </w:pPr>
            <w:r w:rsidRPr="00166F55">
              <w:rPr>
                <w:szCs w:val="24"/>
              </w:rPr>
              <w:t>1 hour</w:t>
            </w:r>
          </w:p>
        </w:tc>
        <w:tc>
          <w:tcPr>
            <w:tcW w:w="1050" w:type="dxa"/>
            <w:vAlign w:val="center"/>
          </w:tcPr>
          <w:p w14:paraId="000000C0" w14:textId="77777777" w:rsidR="00DD1D0F" w:rsidRPr="00166F55" w:rsidRDefault="00000000">
            <w:pPr>
              <w:spacing w:before="0" w:after="0"/>
              <w:ind w:left="115" w:right="115"/>
              <w:jc w:val="center"/>
              <w:rPr>
                <w:szCs w:val="24"/>
              </w:rPr>
            </w:pPr>
            <w:r w:rsidRPr="00166F55">
              <w:rPr>
                <w:szCs w:val="24"/>
              </w:rPr>
              <w:t xml:space="preserve">Post study </w:t>
            </w:r>
          </w:p>
        </w:tc>
      </w:tr>
      <w:tr w:rsidR="00DD1D0F" w:rsidRPr="00166F55" w14:paraId="37162430" w14:textId="77777777">
        <w:tc>
          <w:tcPr>
            <w:tcW w:w="3195" w:type="dxa"/>
          </w:tcPr>
          <w:p w14:paraId="000000C1" w14:textId="77777777" w:rsidR="00DD1D0F" w:rsidRPr="00166F55" w:rsidRDefault="00000000">
            <w:pPr>
              <w:spacing w:before="0" w:after="0"/>
              <w:rPr>
                <w:szCs w:val="24"/>
              </w:rPr>
            </w:pPr>
            <w:r w:rsidRPr="00166F55">
              <w:rPr>
                <w:szCs w:val="24"/>
              </w:rPr>
              <w:t>Pre-screen questions for inclusion</w:t>
            </w:r>
          </w:p>
        </w:tc>
        <w:tc>
          <w:tcPr>
            <w:tcW w:w="885" w:type="dxa"/>
            <w:vAlign w:val="center"/>
          </w:tcPr>
          <w:p w14:paraId="000000C2" w14:textId="77777777" w:rsidR="00DD1D0F" w:rsidRPr="00166F55" w:rsidRDefault="00000000">
            <w:pPr>
              <w:spacing w:before="0" w:after="0"/>
              <w:jc w:val="center"/>
              <w:rPr>
                <w:szCs w:val="24"/>
              </w:rPr>
            </w:pPr>
            <w:r w:rsidRPr="00166F55">
              <w:rPr>
                <w:szCs w:val="24"/>
              </w:rPr>
              <w:t>X</w:t>
            </w:r>
          </w:p>
        </w:tc>
        <w:tc>
          <w:tcPr>
            <w:tcW w:w="1125" w:type="dxa"/>
            <w:vAlign w:val="center"/>
          </w:tcPr>
          <w:p w14:paraId="000000C3" w14:textId="77777777" w:rsidR="00DD1D0F" w:rsidRPr="00166F55" w:rsidRDefault="00000000">
            <w:pPr>
              <w:spacing w:before="0" w:after="0"/>
              <w:jc w:val="center"/>
              <w:rPr>
                <w:szCs w:val="24"/>
              </w:rPr>
            </w:pPr>
            <w:r w:rsidRPr="00166F55">
              <w:rPr>
                <w:szCs w:val="24"/>
              </w:rPr>
              <w:t>X</w:t>
            </w:r>
          </w:p>
        </w:tc>
        <w:tc>
          <w:tcPr>
            <w:tcW w:w="810" w:type="dxa"/>
            <w:vAlign w:val="center"/>
          </w:tcPr>
          <w:p w14:paraId="000000C4" w14:textId="77777777" w:rsidR="00DD1D0F" w:rsidRPr="00166F55" w:rsidRDefault="00000000">
            <w:pPr>
              <w:spacing w:before="0" w:after="0"/>
              <w:jc w:val="center"/>
              <w:rPr>
                <w:szCs w:val="24"/>
              </w:rPr>
            </w:pPr>
            <w:r w:rsidRPr="00166F55">
              <w:rPr>
                <w:szCs w:val="24"/>
              </w:rPr>
              <w:t>-</w:t>
            </w:r>
          </w:p>
        </w:tc>
        <w:tc>
          <w:tcPr>
            <w:tcW w:w="1050" w:type="dxa"/>
            <w:vAlign w:val="center"/>
          </w:tcPr>
          <w:p w14:paraId="000000C5" w14:textId="77777777" w:rsidR="00DD1D0F" w:rsidRPr="00166F55" w:rsidRDefault="00000000">
            <w:pPr>
              <w:spacing w:before="0" w:after="0"/>
              <w:jc w:val="center"/>
              <w:rPr>
                <w:szCs w:val="24"/>
              </w:rPr>
            </w:pPr>
            <w:r w:rsidRPr="00166F55">
              <w:rPr>
                <w:szCs w:val="24"/>
              </w:rPr>
              <w:t>-</w:t>
            </w:r>
          </w:p>
        </w:tc>
      </w:tr>
      <w:tr w:rsidR="00DD1D0F" w:rsidRPr="00166F55" w14:paraId="67772532" w14:textId="77777777">
        <w:tc>
          <w:tcPr>
            <w:tcW w:w="3195" w:type="dxa"/>
          </w:tcPr>
          <w:p w14:paraId="000000C6" w14:textId="77777777" w:rsidR="00DD1D0F" w:rsidRPr="00166F55" w:rsidRDefault="00000000">
            <w:pPr>
              <w:spacing w:before="0" w:after="0"/>
              <w:rPr>
                <w:szCs w:val="24"/>
              </w:rPr>
            </w:pPr>
            <w:r w:rsidRPr="00166F55">
              <w:rPr>
                <w:szCs w:val="24"/>
              </w:rPr>
              <w:t>Informed consent</w:t>
            </w:r>
          </w:p>
        </w:tc>
        <w:tc>
          <w:tcPr>
            <w:tcW w:w="885" w:type="dxa"/>
            <w:vAlign w:val="center"/>
          </w:tcPr>
          <w:p w14:paraId="000000C7" w14:textId="77777777" w:rsidR="00DD1D0F" w:rsidRPr="00166F55" w:rsidRDefault="00000000">
            <w:pPr>
              <w:spacing w:before="0" w:after="0"/>
              <w:jc w:val="center"/>
              <w:rPr>
                <w:szCs w:val="24"/>
              </w:rPr>
            </w:pPr>
            <w:r w:rsidRPr="00166F55">
              <w:rPr>
                <w:szCs w:val="24"/>
              </w:rPr>
              <w:t>X</w:t>
            </w:r>
          </w:p>
        </w:tc>
        <w:tc>
          <w:tcPr>
            <w:tcW w:w="1125" w:type="dxa"/>
            <w:vAlign w:val="center"/>
          </w:tcPr>
          <w:p w14:paraId="000000C8" w14:textId="77777777" w:rsidR="00DD1D0F" w:rsidRPr="00166F55" w:rsidRDefault="00000000">
            <w:pPr>
              <w:spacing w:before="0" w:after="0"/>
              <w:jc w:val="center"/>
              <w:rPr>
                <w:szCs w:val="24"/>
              </w:rPr>
            </w:pPr>
            <w:r w:rsidRPr="00166F55">
              <w:rPr>
                <w:szCs w:val="24"/>
              </w:rPr>
              <w:t>X</w:t>
            </w:r>
          </w:p>
        </w:tc>
        <w:tc>
          <w:tcPr>
            <w:tcW w:w="810" w:type="dxa"/>
            <w:vAlign w:val="center"/>
          </w:tcPr>
          <w:p w14:paraId="000000C9" w14:textId="77777777" w:rsidR="00DD1D0F" w:rsidRPr="00166F55" w:rsidRDefault="00000000">
            <w:pPr>
              <w:spacing w:before="0" w:after="0"/>
              <w:jc w:val="center"/>
              <w:rPr>
                <w:szCs w:val="24"/>
              </w:rPr>
            </w:pPr>
            <w:r w:rsidRPr="00166F55">
              <w:rPr>
                <w:szCs w:val="24"/>
              </w:rPr>
              <w:t>-</w:t>
            </w:r>
          </w:p>
        </w:tc>
        <w:tc>
          <w:tcPr>
            <w:tcW w:w="1050" w:type="dxa"/>
            <w:vAlign w:val="center"/>
          </w:tcPr>
          <w:p w14:paraId="000000CA" w14:textId="77777777" w:rsidR="00DD1D0F" w:rsidRPr="00166F55" w:rsidRDefault="00000000">
            <w:pPr>
              <w:spacing w:before="0" w:after="0"/>
              <w:jc w:val="center"/>
              <w:rPr>
                <w:szCs w:val="24"/>
              </w:rPr>
            </w:pPr>
            <w:r w:rsidRPr="00166F55">
              <w:rPr>
                <w:szCs w:val="24"/>
              </w:rPr>
              <w:t>-</w:t>
            </w:r>
          </w:p>
        </w:tc>
      </w:tr>
      <w:tr w:rsidR="00DD1D0F" w:rsidRPr="00166F55" w14:paraId="60DACE3F" w14:textId="77777777">
        <w:tc>
          <w:tcPr>
            <w:tcW w:w="3195" w:type="dxa"/>
          </w:tcPr>
          <w:p w14:paraId="000000CB" w14:textId="77777777" w:rsidR="00DD1D0F" w:rsidRPr="00166F55" w:rsidRDefault="00000000">
            <w:pPr>
              <w:spacing w:before="0" w:after="0"/>
              <w:rPr>
                <w:szCs w:val="24"/>
              </w:rPr>
            </w:pPr>
            <w:r w:rsidRPr="00166F55">
              <w:rPr>
                <w:szCs w:val="24"/>
              </w:rPr>
              <w:t>Demographics</w:t>
            </w:r>
          </w:p>
        </w:tc>
        <w:tc>
          <w:tcPr>
            <w:tcW w:w="885" w:type="dxa"/>
            <w:vAlign w:val="center"/>
          </w:tcPr>
          <w:p w14:paraId="000000CC" w14:textId="77777777" w:rsidR="00DD1D0F" w:rsidRPr="00166F55" w:rsidRDefault="00000000">
            <w:pPr>
              <w:spacing w:before="0" w:after="0"/>
              <w:jc w:val="center"/>
              <w:rPr>
                <w:szCs w:val="24"/>
              </w:rPr>
            </w:pPr>
            <w:r w:rsidRPr="00166F55">
              <w:rPr>
                <w:szCs w:val="24"/>
              </w:rPr>
              <w:t>X</w:t>
            </w:r>
          </w:p>
        </w:tc>
        <w:tc>
          <w:tcPr>
            <w:tcW w:w="1125" w:type="dxa"/>
            <w:vAlign w:val="center"/>
          </w:tcPr>
          <w:p w14:paraId="000000CD" w14:textId="77777777" w:rsidR="00DD1D0F" w:rsidRPr="00166F55" w:rsidRDefault="00000000">
            <w:pPr>
              <w:spacing w:before="0" w:after="0"/>
              <w:jc w:val="center"/>
              <w:rPr>
                <w:szCs w:val="24"/>
              </w:rPr>
            </w:pPr>
            <w:r w:rsidRPr="00166F55">
              <w:rPr>
                <w:szCs w:val="24"/>
              </w:rPr>
              <w:t>X</w:t>
            </w:r>
          </w:p>
        </w:tc>
        <w:tc>
          <w:tcPr>
            <w:tcW w:w="810" w:type="dxa"/>
            <w:vAlign w:val="center"/>
          </w:tcPr>
          <w:p w14:paraId="000000CE" w14:textId="77777777" w:rsidR="00DD1D0F" w:rsidRPr="00166F55" w:rsidRDefault="00000000">
            <w:pPr>
              <w:spacing w:before="0" w:after="0"/>
              <w:jc w:val="center"/>
              <w:rPr>
                <w:szCs w:val="24"/>
              </w:rPr>
            </w:pPr>
            <w:r w:rsidRPr="00166F55">
              <w:rPr>
                <w:szCs w:val="24"/>
              </w:rPr>
              <w:t>-</w:t>
            </w:r>
          </w:p>
        </w:tc>
        <w:tc>
          <w:tcPr>
            <w:tcW w:w="1050" w:type="dxa"/>
            <w:vAlign w:val="center"/>
          </w:tcPr>
          <w:p w14:paraId="000000CF" w14:textId="77777777" w:rsidR="00DD1D0F" w:rsidRPr="00166F55" w:rsidRDefault="00000000">
            <w:pPr>
              <w:spacing w:before="0" w:after="0"/>
              <w:jc w:val="center"/>
              <w:rPr>
                <w:szCs w:val="24"/>
              </w:rPr>
            </w:pPr>
            <w:r w:rsidRPr="00166F55">
              <w:rPr>
                <w:szCs w:val="24"/>
              </w:rPr>
              <w:t>-</w:t>
            </w:r>
          </w:p>
        </w:tc>
      </w:tr>
      <w:tr w:rsidR="00DD1D0F" w:rsidRPr="00166F55" w14:paraId="452733FB" w14:textId="77777777">
        <w:tc>
          <w:tcPr>
            <w:tcW w:w="3195" w:type="dxa"/>
          </w:tcPr>
          <w:p w14:paraId="000000D0" w14:textId="77777777" w:rsidR="00DD1D0F" w:rsidRPr="00166F55" w:rsidRDefault="00000000">
            <w:pPr>
              <w:spacing w:before="0" w:after="0"/>
              <w:rPr>
                <w:szCs w:val="24"/>
              </w:rPr>
            </w:pPr>
            <w:r w:rsidRPr="00166F55">
              <w:rPr>
                <w:szCs w:val="24"/>
              </w:rPr>
              <w:t>Administer study intervention</w:t>
            </w:r>
          </w:p>
        </w:tc>
        <w:tc>
          <w:tcPr>
            <w:tcW w:w="885" w:type="dxa"/>
            <w:vAlign w:val="center"/>
          </w:tcPr>
          <w:p w14:paraId="000000D1" w14:textId="77777777" w:rsidR="00DD1D0F" w:rsidRPr="00166F55" w:rsidRDefault="00000000">
            <w:pPr>
              <w:spacing w:before="0" w:after="0"/>
              <w:jc w:val="center"/>
              <w:rPr>
                <w:szCs w:val="24"/>
              </w:rPr>
            </w:pPr>
            <w:r w:rsidRPr="00166F55">
              <w:rPr>
                <w:szCs w:val="24"/>
              </w:rPr>
              <w:t>X</w:t>
            </w:r>
          </w:p>
        </w:tc>
        <w:tc>
          <w:tcPr>
            <w:tcW w:w="1125" w:type="dxa"/>
            <w:vAlign w:val="center"/>
          </w:tcPr>
          <w:p w14:paraId="000000D2" w14:textId="77777777" w:rsidR="00DD1D0F" w:rsidRPr="00166F55" w:rsidRDefault="00000000">
            <w:pPr>
              <w:spacing w:before="0" w:after="0"/>
              <w:jc w:val="center"/>
              <w:rPr>
                <w:szCs w:val="24"/>
              </w:rPr>
            </w:pPr>
            <w:r w:rsidRPr="00166F55">
              <w:rPr>
                <w:szCs w:val="24"/>
              </w:rPr>
              <w:t>-</w:t>
            </w:r>
          </w:p>
        </w:tc>
        <w:tc>
          <w:tcPr>
            <w:tcW w:w="810" w:type="dxa"/>
            <w:vAlign w:val="center"/>
          </w:tcPr>
          <w:p w14:paraId="000000D3" w14:textId="77777777" w:rsidR="00DD1D0F" w:rsidRPr="00166F55" w:rsidRDefault="00000000">
            <w:pPr>
              <w:spacing w:before="0" w:after="0"/>
              <w:jc w:val="center"/>
              <w:rPr>
                <w:szCs w:val="24"/>
              </w:rPr>
            </w:pPr>
            <w:r w:rsidRPr="00166F55">
              <w:rPr>
                <w:szCs w:val="24"/>
              </w:rPr>
              <w:t>X</w:t>
            </w:r>
          </w:p>
        </w:tc>
        <w:tc>
          <w:tcPr>
            <w:tcW w:w="1050" w:type="dxa"/>
            <w:vAlign w:val="center"/>
          </w:tcPr>
          <w:p w14:paraId="000000D4" w14:textId="77777777" w:rsidR="00DD1D0F" w:rsidRPr="00166F55" w:rsidRDefault="00000000">
            <w:pPr>
              <w:spacing w:before="0" w:after="0"/>
              <w:jc w:val="center"/>
              <w:rPr>
                <w:szCs w:val="24"/>
              </w:rPr>
            </w:pPr>
            <w:r w:rsidRPr="00166F55">
              <w:rPr>
                <w:szCs w:val="24"/>
              </w:rPr>
              <w:t>-</w:t>
            </w:r>
          </w:p>
        </w:tc>
      </w:tr>
      <w:tr w:rsidR="00DD1D0F" w:rsidRPr="00166F55" w14:paraId="0C021002" w14:textId="77777777">
        <w:tc>
          <w:tcPr>
            <w:tcW w:w="3195" w:type="dxa"/>
          </w:tcPr>
          <w:p w14:paraId="000000D5" w14:textId="77777777" w:rsidR="00DD1D0F" w:rsidRPr="00166F55" w:rsidRDefault="00000000">
            <w:pPr>
              <w:spacing w:before="0" w:after="0"/>
              <w:rPr>
                <w:szCs w:val="24"/>
              </w:rPr>
            </w:pPr>
            <w:r w:rsidRPr="00166F55">
              <w:rPr>
                <w:szCs w:val="24"/>
              </w:rPr>
              <w:t>Vital signs</w:t>
            </w:r>
          </w:p>
        </w:tc>
        <w:tc>
          <w:tcPr>
            <w:tcW w:w="885" w:type="dxa"/>
            <w:vAlign w:val="center"/>
          </w:tcPr>
          <w:p w14:paraId="000000D6" w14:textId="77777777" w:rsidR="00DD1D0F" w:rsidRPr="00166F55" w:rsidRDefault="00000000">
            <w:pPr>
              <w:spacing w:before="0" w:after="0"/>
              <w:jc w:val="center"/>
              <w:rPr>
                <w:szCs w:val="24"/>
              </w:rPr>
            </w:pPr>
            <w:r w:rsidRPr="00166F55">
              <w:rPr>
                <w:szCs w:val="24"/>
              </w:rPr>
              <w:t>X</w:t>
            </w:r>
          </w:p>
        </w:tc>
        <w:tc>
          <w:tcPr>
            <w:tcW w:w="1125" w:type="dxa"/>
            <w:vAlign w:val="center"/>
          </w:tcPr>
          <w:p w14:paraId="000000D7" w14:textId="77777777" w:rsidR="00DD1D0F" w:rsidRPr="00166F55" w:rsidRDefault="00000000">
            <w:pPr>
              <w:spacing w:before="0" w:after="0"/>
              <w:jc w:val="center"/>
              <w:rPr>
                <w:szCs w:val="24"/>
              </w:rPr>
            </w:pPr>
            <w:r w:rsidRPr="00166F55">
              <w:rPr>
                <w:szCs w:val="24"/>
              </w:rPr>
              <w:t>-</w:t>
            </w:r>
          </w:p>
        </w:tc>
        <w:tc>
          <w:tcPr>
            <w:tcW w:w="810" w:type="dxa"/>
            <w:vAlign w:val="center"/>
          </w:tcPr>
          <w:p w14:paraId="000000D8" w14:textId="77777777" w:rsidR="00DD1D0F" w:rsidRPr="00166F55" w:rsidRDefault="00000000">
            <w:pPr>
              <w:spacing w:before="0" w:after="0"/>
              <w:jc w:val="center"/>
              <w:rPr>
                <w:szCs w:val="24"/>
              </w:rPr>
            </w:pPr>
            <w:r w:rsidRPr="00166F55">
              <w:rPr>
                <w:szCs w:val="24"/>
              </w:rPr>
              <w:t>X</w:t>
            </w:r>
          </w:p>
        </w:tc>
        <w:tc>
          <w:tcPr>
            <w:tcW w:w="1050" w:type="dxa"/>
            <w:vAlign w:val="center"/>
          </w:tcPr>
          <w:p w14:paraId="000000D9" w14:textId="77777777" w:rsidR="00DD1D0F" w:rsidRPr="00166F55" w:rsidRDefault="00000000">
            <w:pPr>
              <w:spacing w:before="0" w:after="0"/>
              <w:jc w:val="center"/>
              <w:rPr>
                <w:szCs w:val="24"/>
              </w:rPr>
            </w:pPr>
            <w:r w:rsidRPr="00166F55">
              <w:rPr>
                <w:szCs w:val="24"/>
              </w:rPr>
              <w:t>-</w:t>
            </w:r>
          </w:p>
        </w:tc>
      </w:tr>
      <w:tr w:rsidR="00DD1D0F" w:rsidRPr="00166F55" w14:paraId="462CDED0" w14:textId="77777777">
        <w:tc>
          <w:tcPr>
            <w:tcW w:w="3195" w:type="dxa"/>
          </w:tcPr>
          <w:p w14:paraId="000000DA" w14:textId="77777777" w:rsidR="00DD1D0F" w:rsidRPr="00166F55" w:rsidRDefault="00000000">
            <w:pPr>
              <w:spacing w:before="0" w:after="0"/>
              <w:rPr>
                <w:szCs w:val="24"/>
              </w:rPr>
            </w:pPr>
            <w:r w:rsidRPr="00166F55">
              <w:rPr>
                <w:szCs w:val="24"/>
              </w:rPr>
              <w:t>Review collected Data</w:t>
            </w:r>
          </w:p>
        </w:tc>
        <w:tc>
          <w:tcPr>
            <w:tcW w:w="885" w:type="dxa"/>
            <w:vAlign w:val="center"/>
          </w:tcPr>
          <w:p w14:paraId="000000DB" w14:textId="77777777" w:rsidR="00DD1D0F" w:rsidRPr="00166F55" w:rsidRDefault="00000000">
            <w:pPr>
              <w:spacing w:before="0" w:after="0"/>
              <w:jc w:val="center"/>
              <w:rPr>
                <w:szCs w:val="24"/>
              </w:rPr>
            </w:pPr>
            <w:r w:rsidRPr="00166F55">
              <w:rPr>
                <w:szCs w:val="24"/>
              </w:rPr>
              <w:t>-</w:t>
            </w:r>
          </w:p>
        </w:tc>
        <w:tc>
          <w:tcPr>
            <w:tcW w:w="1125" w:type="dxa"/>
            <w:vAlign w:val="center"/>
          </w:tcPr>
          <w:p w14:paraId="000000DC" w14:textId="77777777" w:rsidR="00DD1D0F" w:rsidRPr="00166F55" w:rsidRDefault="00000000">
            <w:pPr>
              <w:spacing w:before="0" w:after="0"/>
              <w:jc w:val="center"/>
              <w:rPr>
                <w:szCs w:val="24"/>
              </w:rPr>
            </w:pPr>
            <w:r w:rsidRPr="00166F55">
              <w:rPr>
                <w:szCs w:val="24"/>
              </w:rPr>
              <w:t>-</w:t>
            </w:r>
          </w:p>
        </w:tc>
        <w:tc>
          <w:tcPr>
            <w:tcW w:w="810" w:type="dxa"/>
            <w:vAlign w:val="center"/>
          </w:tcPr>
          <w:p w14:paraId="000000DD" w14:textId="77777777" w:rsidR="00DD1D0F" w:rsidRPr="00166F55" w:rsidRDefault="00000000">
            <w:pPr>
              <w:spacing w:before="0" w:after="0"/>
              <w:jc w:val="center"/>
              <w:rPr>
                <w:szCs w:val="24"/>
              </w:rPr>
            </w:pPr>
            <w:r w:rsidRPr="00166F55">
              <w:rPr>
                <w:szCs w:val="24"/>
              </w:rPr>
              <w:t>-</w:t>
            </w:r>
          </w:p>
        </w:tc>
        <w:tc>
          <w:tcPr>
            <w:tcW w:w="1050" w:type="dxa"/>
            <w:vAlign w:val="center"/>
          </w:tcPr>
          <w:p w14:paraId="000000DE" w14:textId="77777777" w:rsidR="00DD1D0F" w:rsidRPr="00166F55" w:rsidRDefault="00000000">
            <w:pPr>
              <w:spacing w:before="0" w:after="0"/>
              <w:jc w:val="center"/>
              <w:rPr>
                <w:szCs w:val="24"/>
              </w:rPr>
            </w:pPr>
            <w:r w:rsidRPr="00166F55">
              <w:rPr>
                <w:szCs w:val="24"/>
              </w:rPr>
              <w:t>X</w:t>
            </w:r>
          </w:p>
        </w:tc>
      </w:tr>
    </w:tbl>
    <w:p w14:paraId="000000DF" w14:textId="77777777" w:rsidR="00DD1D0F" w:rsidRPr="00166F55" w:rsidRDefault="00DD1D0F">
      <w:pPr>
        <w:rPr>
          <w:szCs w:val="24"/>
        </w:rPr>
        <w:sectPr w:rsidR="00DD1D0F" w:rsidRPr="00166F55">
          <w:pgSz w:w="15840" w:h="12240" w:orient="landscape"/>
          <w:pgMar w:top="1440" w:right="1440" w:bottom="1440" w:left="1440" w:header="720" w:footer="720" w:gutter="0"/>
          <w:cols w:space="720"/>
        </w:sectPr>
      </w:pPr>
    </w:p>
    <w:p w14:paraId="000000E0" w14:textId="77777777" w:rsidR="00DD1D0F" w:rsidRPr="00166F55" w:rsidRDefault="00000000">
      <w:pPr>
        <w:pStyle w:val="Heading1"/>
        <w:numPr>
          <w:ilvl w:val="0"/>
          <w:numId w:val="18"/>
        </w:numPr>
      </w:pPr>
      <w:bookmarkStart w:id="29" w:name="_heading=h.4d34og8" w:colFirst="0" w:colLast="0"/>
      <w:bookmarkEnd w:id="29"/>
      <w:r w:rsidRPr="00166F55">
        <w:lastRenderedPageBreak/>
        <w:t>INTRODUCTION</w:t>
      </w:r>
    </w:p>
    <w:p w14:paraId="000000E1" w14:textId="77777777" w:rsidR="00DD1D0F" w:rsidRPr="00166F55" w:rsidRDefault="00000000">
      <w:pPr>
        <w:pStyle w:val="Heading2"/>
        <w:numPr>
          <w:ilvl w:val="1"/>
          <w:numId w:val="18"/>
        </w:numPr>
      </w:pPr>
      <w:bookmarkStart w:id="30" w:name="_heading=h.2s8eyo1" w:colFirst="0" w:colLast="0"/>
      <w:bookmarkEnd w:id="30"/>
      <w:r w:rsidRPr="00166F55">
        <w:t>Study Rationale</w:t>
      </w:r>
    </w:p>
    <w:p w14:paraId="000000E2" w14:textId="3C3D9EEF" w:rsidR="00DD1D0F" w:rsidRPr="00166F55" w:rsidRDefault="00000000">
      <w:pPr>
        <w:rPr>
          <w:szCs w:val="24"/>
        </w:rPr>
      </w:pPr>
      <w:r w:rsidRPr="00166F55">
        <w:rPr>
          <w:szCs w:val="24"/>
        </w:rPr>
        <w:t xml:space="preserve">Rahm Sensor Development, Inc. (Rahm) has developed a non-contact vital signs monitor and has tested the system extensively on animal </w:t>
      </w:r>
      <w:r w:rsidR="00963FCD" w:rsidRPr="00166F55">
        <w:rPr>
          <w:szCs w:val="24"/>
        </w:rPr>
        <w:t>participant</w:t>
      </w:r>
      <w:r w:rsidRPr="00166F55">
        <w:rPr>
          <w:szCs w:val="24"/>
        </w:rPr>
        <w:t xml:space="preserve">s. The Company is currently selling this system into the veterinarian marketplace through a license to </w:t>
      </w:r>
      <w:proofErr w:type="spellStart"/>
      <w:r w:rsidRPr="00166F55">
        <w:rPr>
          <w:szCs w:val="24"/>
        </w:rPr>
        <w:t>Zomedica</w:t>
      </w:r>
      <w:proofErr w:type="spellEnd"/>
      <w:r w:rsidRPr="00166F55">
        <w:rPr>
          <w:szCs w:val="24"/>
        </w:rPr>
        <w:t xml:space="preserve">, Inc., under the brand name </w:t>
      </w:r>
      <w:proofErr w:type="spellStart"/>
      <w:proofErr w:type="gramStart"/>
      <w:r w:rsidRPr="00166F55">
        <w:rPr>
          <w:szCs w:val="24"/>
        </w:rPr>
        <w:t>VETGuardian</w:t>
      </w:r>
      <w:proofErr w:type="spellEnd"/>
      <w:r w:rsidRPr="00166F55">
        <w:rPr>
          <w:szCs w:val="24"/>
        </w:rPr>
        <w:t>(</w:t>
      </w:r>
      <w:proofErr w:type="gramEnd"/>
      <w:r w:rsidRPr="00166F55">
        <w:rPr>
          <w:szCs w:val="24"/>
        </w:rPr>
        <w:t>™). Other uses for this platform have been identified including non-contact pediatric,</w:t>
      </w:r>
      <w:sdt>
        <w:sdtPr>
          <w:rPr>
            <w:szCs w:val="24"/>
          </w:rPr>
          <w:tag w:val="goog_rdk_21"/>
          <w:id w:val="-2033172172"/>
        </w:sdtPr>
        <w:sdtContent>
          <w:ins w:id="31" w:author="Helen Zhang" w:date="2025-07-18T16:47:00Z">
            <w:r w:rsidRPr="00166F55">
              <w:rPr>
                <w:szCs w:val="24"/>
              </w:rPr>
              <w:t xml:space="preserve"> </w:t>
            </w:r>
          </w:ins>
        </w:sdtContent>
      </w:sdt>
      <w:sdt>
        <w:sdtPr>
          <w:rPr>
            <w:szCs w:val="24"/>
          </w:rPr>
          <w:tag w:val="goog_rdk_22"/>
          <w:id w:val="-891854201"/>
        </w:sdtPr>
        <w:sdtContent>
          <w:del w:id="32" w:author="Helen Zhang" w:date="2025-07-18T16:47:00Z">
            <w:r w:rsidRPr="00166F55">
              <w:rPr>
                <w:szCs w:val="24"/>
              </w:rPr>
              <w:delText xml:space="preserve"> newborn </w:delText>
            </w:r>
          </w:del>
        </w:sdtContent>
      </w:sdt>
      <w:r w:rsidRPr="00166F55">
        <w:rPr>
          <w:szCs w:val="24"/>
        </w:rPr>
        <w:t xml:space="preserve">and neonatal monitoring. </w:t>
      </w:r>
      <w:sdt>
        <w:sdtPr>
          <w:rPr>
            <w:szCs w:val="24"/>
          </w:rPr>
          <w:tag w:val="goog_rdk_23"/>
          <w:id w:val="1896541315"/>
        </w:sdtPr>
        <w:sdtContent>
          <w:del w:id="33" w:author="Helen Zhang" w:date="2025-07-18T16:47:00Z">
            <w:r w:rsidRPr="00166F55">
              <w:rPr>
                <w:szCs w:val="24"/>
              </w:rPr>
              <w:delText xml:space="preserve"> </w:delText>
            </w:r>
          </w:del>
        </w:sdtContent>
      </w:sdt>
      <w:r w:rsidRPr="00166F55">
        <w:rPr>
          <w:szCs w:val="24"/>
        </w:rPr>
        <w:t>Rahm is currently developing a system for this market, the Neo-</w:t>
      </w:r>
      <w:proofErr w:type="gramStart"/>
      <w:r w:rsidRPr="00166F55">
        <w:rPr>
          <w:szCs w:val="24"/>
        </w:rPr>
        <w:t>Guardian(</w:t>
      </w:r>
      <w:proofErr w:type="gramEnd"/>
      <w:r w:rsidRPr="00166F55">
        <w:rPr>
          <w:szCs w:val="24"/>
        </w:rPr>
        <w:t>™</w:t>
      </w:r>
      <w:proofErr w:type="gramStart"/>
      <w:r w:rsidRPr="00166F55">
        <w:rPr>
          <w:szCs w:val="24"/>
        </w:rPr>
        <w:t>).The</w:t>
      </w:r>
      <w:proofErr w:type="gramEnd"/>
      <w:r w:rsidRPr="00166F55">
        <w:rPr>
          <w:szCs w:val="24"/>
        </w:rPr>
        <w:t xml:space="preserve"> goal of this study is to obtain pilot data on Neo-</w:t>
      </w:r>
      <w:proofErr w:type="gramStart"/>
      <w:r w:rsidRPr="00166F55">
        <w:rPr>
          <w:szCs w:val="24"/>
        </w:rPr>
        <w:t>Guardian(</w:t>
      </w:r>
      <w:proofErr w:type="gramEnd"/>
      <w:r w:rsidRPr="00166F55">
        <w:rPr>
          <w:szCs w:val="24"/>
        </w:rPr>
        <w:t xml:space="preserve">™), its accuracy, usability and effectiveness in volunteer human infant </w:t>
      </w:r>
      <w:r w:rsidR="00963FCD" w:rsidRPr="00166F55">
        <w:rPr>
          <w:szCs w:val="24"/>
        </w:rPr>
        <w:t>participant</w:t>
      </w:r>
      <w:r w:rsidRPr="00166F55">
        <w:rPr>
          <w:szCs w:val="24"/>
        </w:rPr>
        <w:t xml:space="preserve">s.  The study will collect heart rate, respiratory rate, and temperature using the Rahm device and compare with current standard connected vital sign monitoring methods including skin temperature sensors, pulse oximetry, and ECG electrodes. Our goal is to collect data across both preterm and term newborns as a first step towards commercialization and FDA clearance of the device for newborn human use. A similar system, the Xandar </w:t>
      </w:r>
      <w:proofErr w:type="spellStart"/>
      <w:r w:rsidRPr="00166F55">
        <w:rPr>
          <w:szCs w:val="24"/>
        </w:rPr>
        <w:t>Kardian</w:t>
      </w:r>
      <w:proofErr w:type="spellEnd"/>
      <w:r w:rsidRPr="00166F55">
        <w:rPr>
          <w:szCs w:val="24"/>
        </w:rPr>
        <w:t xml:space="preserve"> XK300, received FDA clearance for use with adult humans in US hospitals, nursing homes, and residential homes.</w:t>
      </w:r>
    </w:p>
    <w:p w14:paraId="000000E3" w14:textId="77777777" w:rsidR="00DD1D0F" w:rsidRPr="00166F55" w:rsidRDefault="00DD1D0F">
      <w:pPr>
        <w:rPr>
          <w:szCs w:val="24"/>
        </w:rPr>
      </w:pPr>
    </w:p>
    <w:p w14:paraId="000000E4" w14:textId="77777777" w:rsidR="00DD1D0F" w:rsidRPr="00166F55" w:rsidRDefault="00000000">
      <w:pPr>
        <w:pStyle w:val="Heading2"/>
        <w:numPr>
          <w:ilvl w:val="1"/>
          <w:numId w:val="18"/>
        </w:numPr>
      </w:pPr>
      <w:bookmarkStart w:id="34" w:name="_heading=h.17dp8vu" w:colFirst="0" w:colLast="0"/>
      <w:bookmarkEnd w:id="34"/>
      <w:r w:rsidRPr="00166F55">
        <w:t xml:space="preserve">Background </w:t>
      </w:r>
    </w:p>
    <w:p w14:paraId="000000E5" w14:textId="77777777" w:rsidR="00DD1D0F" w:rsidRPr="00166F55" w:rsidRDefault="00000000">
      <w:pPr>
        <w:rPr>
          <w:szCs w:val="24"/>
        </w:rPr>
      </w:pPr>
      <w:bookmarkStart w:id="35" w:name="_heading=h.3rdcrjn" w:colFirst="0" w:colLast="0"/>
      <w:bookmarkEnd w:id="35"/>
      <w:r w:rsidRPr="00166F55">
        <w:rPr>
          <w:szCs w:val="24"/>
        </w:rPr>
        <w:t>Rahm Sensor Development, LLC (</w:t>
      </w:r>
      <w:hyperlink r:id="rId13">
        <w:r w:rsidRPr="00166F55">
          <w:rPr>
            <w:color w:val="1155CC"/>
            <w:szCs w:val="24"/>
            <w:u w:val="single"/>
          </w:rPr>
          <w:t>www.rahmsd.com</w:t>
        </w:r>
      </w:hyperlink>
      <w:r w:rsidRPr="00166F55">
        <w:rPr>
          <w:szCs w:val="24"/>
        </w:rPr>
        <w:t xml:space="preserve">) is developing the Neo-Guardian utilizing Frequency-Modulated Continuous-Wave (FMCW) radar and AI algorithms for accurate vital sign detection. It can monitor heart rate, respiratory rate, and body temperature non-invasively from </w:t>
      </w:r>
      <w:proofErr w:type="gramStart"/>
      <w:r w:rsidRPr="00166F55">
        <w:rPr>
          <w:szCs w:val="24"/>
        </w:rPr>
        <w:t>a distance of up</w:t>
      </w:r>
      <w:proofErr w:type="gramEnd"/>
      <w:r w:rsidRPr="00166F55">
        <w:rPr>
          <w:szCs w:val="24"/>
        </w:rPr>
        <w:t xml:space="preserve"> to 5-6 feet, thanks to its advanced radar technology. This non-contact approach, supported by thermal imaging and LiDAR, ensures precision even in environments with movement and noise. This device has not previously been tested on </w:t>
      </w:r>
      <w:proofErr w:type="gramStart"/>
      <w:r w:rsidRPr="00166F55">
        <w:rPr>
          <w:szCs w:val="24"/>
        </w:rPr>
        <w:t>humans, but</w:t>
      </w:r>
      <w:proofErr w:type="gramEnd"/>
      <w:r w:rsidRPr="00166F55">
        <w:rPr>
          <w:szCs w:val="24"/>
        </w:rPr>
        <w:t xml:space="preserve"> has had extensive testing and use with animals (Vet Guardian). See APPENDIX </w:t>
      </w:r>
      <w:proofErr w:type="gramStart"/>
      <w:r w:rsidRPr="00166F55">
        <w:rPr>
          <w:szCs w:val="24"/>
        </w:rPr>
        <w:t>A;</w:t>
      </w:r>
      <w:proofErr w:type="gramEnd"/>
      <w:r w:rsidRPr="00166F55">
        <w:rPr>
          <w:szCs w:val="24"/>
        </w:rPr>
        <w:t xml:space="preserve"> APPENDIX B.</w:t>
      </w:r>
    </w:p>
    <w:p w14:paraId="000000E6" w14:textId="77777777" w:rsidR="00DD1D0F" w:rsidRPr="00166F55" w:rsidRDefault="00000000">
      <w:pPr>
        <w:rPr>
          <w:szCs w:val="24"/>
        </w:rPr>
      </w:pPr>
      <w:r w:rsidRPr="00166F55">
        <w:rPr>
          <w:szCs w:val="24"/>
        </w:rPr>
        <w:t>The device is designed with user interaction in mind, offering an intuitive and comfortable experience. Its non-intrusive patient interface aligns with our commitment to patient-centric design. Accompanying the device is a specialized software application compliant with healthcare privacy standards like HIPAA. This application allows healthcare professionals to have comprehensive control over the device's functionalities, including real-time data visualization and protocol customization.</w:t>
      </w:r>
    </w:p>
    <w:p w14:paraId="000000E7" w14:textId="77777777" w:rsidR="00DD1D0F" w:rsidRPr="00166F55" w:rsidRDefault="00000000">
      <w:pPr>
        <w:rPr>
          <w:szCs w:val="24"/>
        </w:rPr>
      </w:pPr>
      <w:r w:rsidRPr="00166F55">
        <w:rPr>
          <w:szCs w:val="24"/>
        </w:rPr>
        <w:t>Currently, our focus is on assessing the usability and performance of the Neo-Guardian, ensuring seamless integration with patient and healthcare provider needs. This phase involves testing of the device's sensor accuracy, data processing capabilities, and overall user experience, emphasizing the device's potential in various healthcare settings including mental health, assisted living, neonatal and pediatric care, and infectious disease management.</w:t>
      </w:r>
    </w:p>
    <w:p w14:paraId="000000E8" w14:textId="77777777" w:rsidR="00DD1D0F" w:rsidRPr="00166F55" w:rsidRDefault="00DD1D0F">
      <w:pPr>
        <w:pBdr>
          <w:top w:val="nil"/>
          <w:left w:val="nil"/>
          <w:bottom w:val="nil"/>
          <w:right w:val="nil"/>
          <w:between w:val="nil"/>
        </w:pBdr>
        <w:spacing w:before="0" w:after="0"/>
        <w:ind w:left="720"/>
        <w:rPr>
          <w:color w:val="000000"/>
          <w:szCs w:val="24"/>
        </w:rPr>
      </w:pPr>
    </w:p>
    <w:p w14:paraId="000000E9" w14:textId="77777777" w:rsidR="00DD1D0F" w:rsidRPr="00166F55" w:rsidRDefault="00000000">
      <w:pPr>
        <w:pStyle w:val="Heading2"/>
        <w:numPr>
          <w:ilvl w:val="1"/>
          <w:numId w:val="18"/>
        </w:numPr>
      </w:pPr>
      <w:bookmarkStart w:id="36" w:name="_heading=h.26in1rg" w:colFirst="0" w:colLast="0"/>
      <w:bookmarkEnd w:id="36"/>
      <w:r w:rsidRPr="00166F55">
        <w:t>Risk/Benefit Assessment</w:t>
      </w:r>
    </w:p>
    <w:p w14:paraId="000000EA" w14:textId="77777777" w:rsidR="00DD1D0F" w:rsidRPr="00166F55" w:rsidRDefault="00000000">
      <w:pPr>
        <w:pStyle w:val="Heading3"/>
        <w:numPr>
          <w:ilvl w:val="2"/>
          <w:numId w:val="18"/>
        </w:numPr>
      </w:pPr>
      <w:bookmarkStart w:id="37" w:name="_heading=h.lnxbz9" w:colFirst="0" w:colLast="0"/>
      <w:bookmarkEnd w:id="37"/>
      <w:r w:rsidRPr="00166F55">
        <w:t>Known Potential Risks</w:t>
      </w:r>
    </w:p>
    <w:p w14:paraId="000000EB" w14:textId="77777777" w:rsidR="00DD1D0F" w:rsidRPr="00166F55" w:rsidRDefault="00000000">
      <w:pPr>
        <w:rPr>
          <w:szCs w:val="24"/>
        </w:rPr>
      </w:pPr>
      <w:bookmarkStart w:id="38" w:name="_heading=h.35nkun2" w:colFirst="0" w:colLast="0"/>
      <w:bookmarkEnd w:id="38"/>
      <w:r w:rsidRPr="00166F55">
        <w:rPr>
          <w:b/>
          <w:szCs w:val="24"/>
        </w:rPr>
        <w:t>Risk Category:</w:t>
      </w:r>
      <w:r w:rsidRPr="00166F55">
        <w:rPr>
          <w:szCs w:val="24"/>
        </w:rPr>
        <w:t xml:space="preserve"> Minimal</w:t>
      </w:r>
    </w:p>
    <w:sdt>
      <w:sdtPr>
        <w:rPr>
          <w:szCs w:val="24"/>
        </w:rPr>
        <w:tag w:val="goog_rdk_30"/>
        <w:id w:val="1579886609"/>
      </w:sdtPr>
      <w:sdtContent>
        <w:p w14:paraId="000000EC" w14:textId="77777777" w:rsidR="00DD1D0F" w:rsidRPr="00166F55" w:rsidRDefault="00000000">
          <w:pPr>
            <w:rPr>
              <w:ins w:id="39" w:author="Helen Zhang" w:date="2025-07-18T16:52:00Z"/>
              <w:szCs w:val="24"/>
            </w:rPr>
          </w:pPr>
          <w:sdt>
            <w:sdtPr>
              <w:rPr>
                <w:szCs w:val="24"/>
              </w:rPr>
              <w:tag w:val="goog_rdk_25"/>
              <w:id w:val="1403916939"/>
            </w:sdtPr>
            <w:sdtContent>
              <w:sdt>
                <w:sdtPr>
                  <w:rPr>
                    <w:szCs w:val="24"/>
                  </w:rPr>
                  <w:tag w:val="goog_rdk_26"/>
                  <w:id w:val="418457735"/>
                </w:sdtPr>
                <w:sdtContent>
                  <w:ins w:id="40" w:author="Helen Zhang" w:date="2025-07-18T16:52:00Z">
                    <w:r w:rsidRPr="00166F55">
                      <w:rPr>
                        <w:b/>
                        <w:szCs w:val="24"/>
                        <w:rPrChange w:id="41" w:author="Helen Zhang" w:date="2025-07-18T16:52:00Z">
                          <w:rPr>
                            <w:sz w:val="22"/>
                          </w:rPr>
                        </w:rPrChange>
                      </w:rPr>
                      <w:t>Medical Risk:</w:t>
                    </w:r>
                  </w:ins>
                </w:sdtContent>
              </w:sdt>
              <w:customXmlInsRangeStart w:id="42" w:author="Helen Zhang" w:date="2025-07-18T16:52:00Z"/>
              <w:sdt>
                <w:sdtPr>
                  <w:rPr>
                    <w:szCs w:val="24"/>
                  </w:rPr>
                  <w:tag w:val="goog_rdk_27"/>
                  <w:id w:val="-1062005597"/>
                </w:sdtPr>
                <w:sdtContent>
                  <w:customXmlInsRangeEnd w:id="42"/>
                  <w:ins w:id="43" w:author="Helen Zhang" w:date="2025-07-18T16:52:00Z">
                    <w:r w:rsidRPr="00166F55">
                      <w:rPr>
                        <w:szCs w:val="24"/>
                      </w:rPr>
                      <w:t xml:space="preserve"> Clinicians taking care of an enrolled participant may </w:t>
                    </w:r>
                  </w:ins>
                  <w:customXmlInsRangeStart w:id="44" w:author="Helen Zhang" w:date="2025-07-18T16:52:00Z"/>
                </w:sdtContent>
              </w:sdt>
              <w:customXmlInsRangeEnd w:id="44"/>
              <w:customXmlInsRangeStart w:id="45" w:author="Helen Zhang" w:date="2025-07-18T16:52:00Z"/>
              <w:sdt>
                <w:sdtPr>
                  <w:rPr>
                    <w:szCs w:val="24"/>
                  </w:rPr>
                  <w:tag w:val="goog_rdk_28"/>
                  <w:id w:val="-2040869098"/>
                </w:sdtPr>
                <w:sdtContent>
                  <w:customXmlInsRangeEnd w:id="45"/>
                  <w:ins w:id="46" w:author="Helen Zhang" w:date="2025-07-18T16:52:00Z">
                    <w:r w:rsidRPr="00166F55">
                      <w:rPr>
                        <w:szCs w:val="24"/>
                      </w:rPr>
                      <w:t>inadvertently</w:t>
                    </w:r>
                  </w:ins>
                  <w:customXmlInsRangeStart w:id="47" w:author="Helen Zhang" w:date="2025-07-18T16:52:00Z"/>
                </w:sdtContent>
              </w:sdt>
              <w:customXmlInsRangeEnd w:id="47"/>
              <w:customXmlInsRangeStart w:id="48" w:author="Helen Zhang" w:date="2025-07-18T16:52:00Z"/>
              <w:sdt>
                <w:sdtPr>
                  <w:rPr>
                    <w:szCs w:val="24"/>
                  </w:rPr>
                  <w:tag w:val="goog_rdk_29"/>
                  <w:id w:val="-1472130618"/>
                </w:sdtPr>
                <w:sdtContent>
                  <w:customXmlInsRangeEnd w:id="48"/>
                  <w:ins w:id="49" w:author="Helen Zhang" w:date="2025-07-18T16:52:00Z">
                    <w:r w:rsidRPr="00166F55">
                      <w:rPr>
                        <w:szCs w:val="24"/>
                      </w:rPr>
                      <w:t xml:space="preserve"> act based on unvalidated vital sign data from the study device. </w:t>
                    </w:r>
                    <w:proofErr w:type="gramStart"/>
                    <w:r w:rsidRPr="00166F55">
                      <w:rPr>
                        <w:szCs w:val="24"/>
                      </w:rPr>
                      <w:t>In order to</w:t>
                    </w:r>
                    <w:proofErr w:type="gramEnd"/>
                    <w:r w:rsidRPr="00166F55">
                      <w:rPr>
                        <w:szCs w:val="24"/>
                      </w:rPr>
                      <w:t xml:space="preserve"> avoid this, the study device screen will be </w:t>
                    </w:r>
                    <w:proofErr w:type="gramStart"/>
                    <w:r w:rsidRPr="00166F55">
                      <w:rPr>
                        <w:szCs w:val="24"/>
                      </w:rPr>
                      <w:t>covered</w:t>
                    </w:r>
                    <w:proofErr w:type="gramEnd"/>
                    <w:r w:rsidRPr="00166F55">
                      <w:rPr>
                        <w:szCs w:val="24"/>
                      </w:rPr>
                      <w:t xml:space="preserve"> and clinicians will be educated to use standard of care monitoring only when making clinical decisions.</w:t>
                    </w:r>
                  </w:ins>
                  <w:customXmlInsRangeStart w:id="50" w:author="Helen Zhang" w:date="2025-07-18T16:52:00Z"/>
                </w:sdtContent>
              </w:sdt>
              <w:customXmlInsRangeEnd w:id="50"/>
            </w:sdtContent>
          </w:sdt>
        </w:p>
      </w:sdtContent>
    </w:sdt>
    <w:p w14:paraId="000000ED" w14:textId="77777777" w:rsidR="00DD1D0F" w:rsidRPr="00166F55" w:rsidRDefault="00000000">
      <w:pPr>
        <w:rPr>
          <w:szCs w:val="24"/>
        </w:rPr>
      </w:pPr>
      <w:r w:rsidRPr="00166F55">
        <w:rPr>
          <w:b/>
          <w:szCs w:val="24"/>
        </w:rPr>
        <w:t xml:space="preserve">Electronic Emissions Risk: </w:t>
      </w:r>
      <w:r w:rsidRPr="00166F55">
        <w:rPr>
          <w:szCs w:val="24"/>
        </w:rPr>
        <w:t xml:space="preserve">The primary risk is exposure to radio waves from the Rahm sensor suite. </w:t>
      </w:r>
    </w:p>
    <w:p w14:paraId="000000EE" w14:textId="77777777" w:rsidR="00DD1D0F" w:rsidRPr="00166F55" w:rsidRDefault="00000000">
      <w:pPr>
        <w:rPr>
          <w:szCs w:val="24"/>
        </w:rPr>
      </w:pPr>
      <w:r w:rsidRPr="00166F55">
        <w:rPr>
          <w:b/>
          <w:szCs w:val="24"/>
        </w:rPr>
        <w:t>Device Contact Risk:</w:t>
      </w:r>
      <w:r w:rsidRPr="00166F55">
        <w:rPr>
          <w:szCs w:val="24"/>
        </w:rPr>
        <w:t xml:space="preserve"> The device will be securely mounted on the IV support structure.  Even if the devices were to somehow fall from its mounting, it would not contact the patient.</w:t>
      </w:r>
    </w:p>
    <w:p w14:paraId="000000EF" w14:textId="77777777" w:rsidR="00DD1D0F" w:rsidRPr="00166F55" w:rsidRDefault="00000000">
      <w:pPr>
        <w:rPr>
          <w:szCs w:val="24"/>
        </w:rPr>
      </w:pPr>
      <w:r w:rsidRPr="00166F55">
        <w:rPr>
          <w:b/>
          <w:szCs w:val="24"/>
        </w:rPr>
        <w:t xml:space="preserve">Data Security Risks: </w:t>
      </w:r>
      <w:r w:rsidRPr="00166F55">
        <w:rPr>
          <w:szCs w:val="24"/>
        </w:rPr>
        <w:t xml:space="preserve">Although this is a minimal risk study with no identifiable patient data </w:t>
      </w:r>
      <w:proofErr w:type="gramStart"/>
      <w:r w:rsidRPr="00166F55">
        <w:rPr>
          <w:szCs w:val="24"/>
        </w:rPr>
        <w:t>collected,</w:t>
      </w:r>
      <w:proofErr w:type="gramEnd"/>
      <w:r w:rsidRPr="00166F55">
        <w:rPr>
          <w:szCs w:val="24"/>
        </w:rPr>
        <w:t xml:space="preserve"> the following potential data security risks exist:</w:t>
      </w:r>
    </w:p>
    <w:p w14:paraId="000000F0" w14:textId="77777777" w:rsidR="00DD1D0F" w:rsidRPr="00166F55" w:rsidRDefault="00000000">
      <w:pPr>
        <w:numPr>
          <w:ilvl w:val="0"/>
          <w:numId w:val="29"/>
        </w:numPr>
        <w:spacing w:after="0"/>
        <w:rPr>
          <w:szCs w:val="24"/>
        </w:rPr>
      </w:pPr>
      <w:r w:rsidRPr="00166F55">
        <w:rPr>
          <w:b/>
          <w:szCs w:val="24"/>
        </w:rPr>
        <w:t>Unauthorized access to study data stored on local devices</w:t>
      </w:r>
      <w:r w:rsidRPr="00166F55">
        <w:rPr>
          <w:szCs w:val="24"/>
        </w:rPr>
        <w:t>, including laptops and sensor hardware, which may compromise research integrity.</w:t>
      </w:r>
    </w:p>
    <w:p w14:paraId="000000F1" w14:textId="77777777" w:rsidR="00DD1D0F" w:rsidRPr="00166F55" w:rsidRDefault="00000000">
      <w:pPr>
        <w:numPr>
          <w:ilvl w:val="0"/>
          <w:numId w:val="29"/>
        </w:numPr>
        <w:spacing w:before="0" w:after="0"/>
        <w:rPr>
          <w:szCs w:val="24"/>
        </w:rPr>
      </w:pPr>
      <w:r w:rsidRPr="00166F55">
        <w:rPr>
          <w:b/>
          <w:szCs w:val="24"/>
        </w:rPr>
        <w:t xml:space="preserve">Loss or theft of physical devices </w:t>
      </w:r>
      <w:r w:rsidRPr="00166F55">
        <w:rPr>
          <w:szCs w:val="24"/>
        </w:rPr>
        <w:t>(e.g., laptops, USB drives) where data are temporarily stored during collection.</w:t>
      </w:r>
    </w:p>
    <w:p w14:paraId="000000F2" w14:textId="77777777" w:rsidR="00DD1D0F" w:rsidRPr="00166F55" w:rsidRDefault="00000000">
      <w:pPr>
        <w:numPr>
          <w:ilvl w:val="0"/>
          <w:numId w:val="29"/>
        </w:numPr>
        <w:spacing w:before="0" w:after="0"/>
        <w:rPr>
          <w:b/>
          <w:szCs w:val="24"/>
        </w:rPr>
      </w:pPr>
      <w:r w:rsidRPr="00166F55">
        <w:rPr>
          <w:b/>
          <w:szCs w:val="24"/>
        </w:rPr>
        <w:t>Accidental exposure of study files during transport, transfer, or reporting.</w:t>
      </w:r>
    </w:p>
    <w:p w14:paraId="000000F3" w14:textId="77777777" w:rsidR="00DD1D0F" w:rsidRPr="00166F55" w:rsidRDefault="00000000">
      <w:pPr>
        <w:numPr>
          <w:ilvl w:val="0"/>
          <w:numId w:val="29"/>
        </w:numPr>
        <w:spacing w:before="0"/>
        <w:rPr>
          <w:szCs w:val="24"/>
        </w:rPr>
      </w:pPr>
      <w:r w:rsidRPr="00166F55">
        <w:rPr>
          <w:b/>
          <w:szCs w:val="24"/>
        </w:rPr>
        <w:t>Improper disposal or long-term storage of research data</w:t>
      </w:r>
      <w:r w:rsidRPr="00166F55">
        <w:rPr>
          <w:szCs w:val="24"/>
        </w:rPr>
        <w:t>, which could result in non-compliance with institutional or regulatory requirements.</w:t>
      </w:r>
    </w:p>
    <w:p w14:paraId="000000F4" w14:textId="77777777" w:rsidR="00DD1D0F" w:rsidRPr="00166F55" w:rsidRDefault="00000000">
      <w:pPr>
        <w:rPr>
          <w:szCs w:val="24"/>
        </w:rPr>
      </w:pPr>
      <w:r w:rsidRPr="00166F55">
        <w:rPr>
          <w:b/>
          <w:szCs w:val="24"/>
        </w:rPr>
        <w:t>Protection against risks:</w:t>
      </w:r>
      <w:r w:rsidRPr="00166F55">
        <w:rPr>
          <w:szCs w:val="24"/>
        </w:rPr>
        <w:t xml:space="preserve"> In the case that the study causes discomfort at any time, the PARENT or LEGAL GUARDIAN will be given the option to discontinue the study. This is not expected.</w:t>
      </w:r>
    </w:p>
    <w:p w14:paraId="000000F5" w14:textId="77777777" w:rsidR="00DD1D0F" w:rsidRPr="00166F55" w:rsidRDefault="00DD1D0F">
      <w:pPr>
        <w:rPr>
          <w:szCs w:val="24"/>
        </w:rPr>
      </w:pPr>
    </w:p>
    <w:p w14:paraId="000000F6" w14:textId="77777777" w:rsidR="00DD1D0F" w:rsidRPr="00166F55" w:rsidRDefault="00000000">
      <w:pPr>
        <w:pStyle w:val="Heading3"/>
        <w:numPr>
          <w:ilvl w:val="2"/>
          <w:numId w:val="18"/>
        </w:numPr>
      </w:pPr>
      <w:r w:rsidRPr="00166F55">
        <w:t>Assessment and Mitigation of Potential Risks</w:t>
      </w:r>
    </w:p>
    <w:p w14:paraId="000000F7" w14:textId="201314C7" w:rsidR="00DD1D0F" w:rsidRPr="00166F55" w:rsidRDefault="00000000">
      <w:pPr>
        <w:rPr>
          <w:szCs w:val="24"/>
        </w:rPr>
      </w:pPr>
      <w:r w:rsidRPr="00166F55">
        <w:rPr>
          <w:b/>
          <w:szCs w:val="24"/>
        </w:rPr>
        <w:t>Electronic Emissions Risk</w:t>
      </w:r>
      <w:r w:rsidRPr="00166F55">
        <w:rPr>
          <w:szCs w:val="24"/>
        </w:rPr>
        <w:t xml:space="preserve">:  The potential risks are minimal, no more than what is encountered in routine hospitalization.  Thermal and optical imaging in the Rahm device </w:t>
      </w:r>
      <w:proofErr w:type="gramStart"/>
      <w:r w:rsidRPr="00166F55">
        <w:rPr>
          <w:szCs w:val="24"/>
        </w:rPr>
        <w:t>are</w:t>
      </w:r>
      <w:proofErr w:type="gramEnd"/>
      <w:r w:rsidRPr="00166F55">
        <w:rPr>
          <w:szCs w:val="24"/>
        </w:rPr>
        <w:t xml:space="preserve"> completely passive and pose no risk to the patient. The Frequency-Modulated Continuous-Wave (FMCW) radar system emits 5.8 GHz microwave radiation to accurately map micro-motions of the </w:t>
      </w:r>
      <w:r w:rsidR="00963FCD" w:rsidRPr="00166F55">
        <w:rPr>
          <w:szCs w:val="24"/>
        </w:rPr>
        <w:t>participant</w:t>
      </w:r>
      <w:r w:rsidRPr="00166F55">
        <w:rPr>
          <w:szCs w:val="24"/>
        </w:rPr>
        <w:t xml:space="preserve">’s body. This is non-ionizing radiation in the EMF range of RF </w:t>
      </w:r>
      <w:proofErr w:type="gramStart"/>
      <w:r w:rsidRPr="00166F55">
        <w:rPr>
          <w:szCs w:val="24"/>
        </w:rPr>
        <w:t>similar to</w:t>
      </w:r>
      <w:proofErr w:type="gramEnd"/>
      <w:r w:rsidRPr="00166F55">
        <w:rPr>
          <w:szCs w:val="24"/>
        </w:rPr>
        <w:t xml:space="preserve"> radiation received from many other devices in the home like a cell phone or </w:t>
      </w:r>
      <w:proofErr w:type="spellStart"/>
      <w:r w:rsidRPr="00166F55">
        <w:rPr>
          <w:szCs w:val="24"/>
        </w:rPr>
        <w:t>WiFi</w:t>
      </w:r>
      <w:proofErr w:type="spellEnd"/>
      <w:r w:rsidRPr="00166F55">
        <w:rPr>
          <w:szCs w:val="24"/>
        </w:rPr>
        <w:t xml:space="preserve"> router. The power levels emitted by the Rahm sensor are between 2 and 30 times less than a </w:t>
      </w:r>
      <w:proofErr w:type="spellStart"/>
      <w:r w:rsidRPr="00166F55">
        <w:rPr>
          <w:szCs w:val="24"/>
        </w:rPr>
        <w:t>WiFi</w:t>
      </w:r>
      <w:proofErr w:type="spellEnd"/>
      <w:r w:rsidRPr="00166F55">
        <w:rPr>
          <w:szCs w:val="24"/>
        </w:rPr>
        <w:t xml:space="preserve"> router.</w:t>
      </w:r>
    </w:p>
    <w:p w14:paraId="000000F8" w14:textId="77777777" w:rsidR="00DD1D0F" w:rsidRPr="00166F55" w:rsidRDefault="00000000">
      <w:pPr>
        <w:rPr>
          <w:szCs w:val="24"/>
        </w:rPr>
      </w:pPr>
      <w:r w:rsidRPr="00166F55">
        <w:rPr>
          <w:szCs w:val="24"/>
        </w:rPr>
        <w:t xml:space="preserve">RF exposure from the 5.8Mhz radar signal has been tested at F2 Laboratories. The FCC safety limit is 1 </w:t>
      </w:r>
      <w:proofErr w:type="spellStart"/>
      <w:r w:rsidRPr="00166F55">
        <w:rPr>
          <w:szCs w:val="24"/>
        </w:rPr>
        <w:t>mW</w:t>
      </w:r>
      <w:proofErr w:type="spellEnd"/>
      <w:r w:rsidRPr="00166F55">
        <w:rPr>
          <w:szCs w:val="24"/>
        </w:rPr>
        <w:t xml:space="preserve">/cm^2 and the device under test produced 0.00002 </w:t>
      </w:r>
      <w:proofErr w:type="spellStart"/>
      <w:r w:rsidRPr="00166F55">
        <w:rPr>
          <w:szCs w:val="24"/>
        </w:rPr>
        <w:t>mW</w:t>
      </w:r>
      <w:proofErr w:type="spellEnd"/>
      <w:r w:rsidRPr="00166F55">
        <w:rPr>
          <w:szCs w:val="24"/>
        </w:rPr>
        <w:t xml:space="preserve">/cm^2 for the radar and 0.0223 </w:t>
      </w:r>
      <w:proofErr w:type="spellStart"/>
      <w:r w:rsidRPr="00166F55">
        <w:rPr>
          <w:szCs w:val="24"/>
        </w:rPr>
        <w:t>mW</w:t>
      </w:r>
      <w:proofErr w:type="spellEnd"/>
      <w:r w:rsidRPr="00166F55">
        <w:rPr>
          <w:szCs w:val="24"/>
        </w:rPr>
        <w:t>/cm^2 for the WIFI component of the system. Even if you scale the Radar for the size of the patient (which is usually done with SAR, but not Power Density used here), this provides a significant safety margin.</w:t>
      </w:r>
    </w:p>
    <w:p w14:paraId="000000F9" w14:textId="7C63C1DA" w:rsidR="00DD1D0F" w:rsidRPr="00166F55" w:rsidRDefault="00000000">
      <w:pPr>
        <w:rPr>
          <w:szCs w:val="24"/>
        </w:rPr>
      </w:pPr>
      <w:r w:rsidRPr="00166F55">
        <w:rPr>
          <w:b/>
          <w:szCs w:val="24"/>
        </w:rPr>
        <w:t>Device Contact Risk</w:t>
      </w:r>
      <w:r w:rsidRPr="00166F55">
        <w:rPr>
          <w:szCs w:val="24"/>
        </w:rPr>
        <w:t xml:space="preserve">: </w:t>
      </w:r>
      <w:r w:rsidR="00963FCD" w:rsidRPr="00166F55">
        <w:rPr>
          <w:szCs w:val="24"/>
        </w:rPr>
        <w:t>Participant</w:t>
      </w:r>
      <w:r w:rsidRPr="00166F55">
        <w:rPr>
          <w:szCs w:val="24"/>
        </w:rPr>
        <w:t>s will be distanced from the device and at no time in contact with any instrumentation.</w:t>
      </w:r>
    </w:p>
    <w:p w14:paraId="000000FA" w14:textId="77777777" w:rsidR="00DD1D0F" w:rsidRPr="00166F55" w:rsidRDefault="00000000">
      <w:pPr>
        <w:rPr>
          <w:szCs w:val="24"/>
        </w:rPr>
      </w:pPr>
      <w:r w:rsidRPr="00166F55">
        <w:rPr>
          <w:b/>
          <w:szCs w:val="24"/>
        </w:rPr>
        <w:t xml:space="preserve">Data Security Risk: </w:t>
      </w:r>
      <w:r w:rsidRPr="00166F55">
        <w:rPr>
          <w:szCs w:val="24"/>
        </w:rPr>
        <w:t>To reduce or eliminate these risks, the following safeguards will be implemented:</w:t>
      </w:r>
    </w:p>
    <w:p w14:paraId="000000FB" w14:textId="77777777" w:rsidR="00DD1D0F" w:rsidRPr="00166F55" w:rsidRDefault="00DD1D0F">
      <w:pPr>
        <w:rPr>
          <w:szCs w:val="24"/>
        </w:rPr>
      </w:pPr>
    </w:p>
    <w:p w14:paraId="000000FC" w14:textId="77777777" w:rsidR="00DD1D0F" w:rsidRPr="00166F55" w:rsidRDefault="00000000">
      <w:pPr>
        <w:numPr>
          <w:ilvl w:val="0"/>
          <w:numId w:val="1"/>
        </w:numPr>
        <w:spacing w:after="0"/>
        <w:rPr>
          <w:szCs w:val="24"/>
        </w:rPr>
      </w:pPr>
      <w:r w:rsidRPr="00166F55">
        <w:rPr>
          <w:b/>
          <w:szCs w:val="24"/>
        </w:rPr>
        <w:t>Data De-identification</w:t>
      </w:r>
      <w:r w:rsidRPr="00166F55">
        <w:rPr>
          <w:szCs w:val="24"/>
        </w:rPr>
        <w:t>:</w:t>
      </w:r>
    </w:p>
    <w:p w14:paraId="000000FD" w14:textId="77777777" w:rsidR="00DD1D0F" w:rsidRPr="00166F55" w:rsidRDefault="00000000">
      <w:pPr>
        <w:numPr>
          <w:ilvl w:val="0"/>
          <w:numId w:val="28"/>
        </w:numPr>
        <w:spacing w:before="0" w:after="0"/>
        <w:rPr>
          <w:szCs w:val="24"/>
        </w:rPr>
      </w:pPr>
      <w:r w:rsidRPr="00166F55">
        <w:rPr>
          <w:szCs w:val="24"/>
        </w:rPr>
        <w:lastRenderedPageBreak/>
        <w:t>All collected data will be linked to participants using a unique study ID with no personally identifying information (PII).</w:t>
      </w:r>
    </w:p>
    <w:p w14:paraId="000000FE" w14:textId="77777777" w:rsidR="00DD1D0F" w:rsidRPr="00166F55" w:rsidRDefault="00000000">
      <w:pPr>
        <w:numPr>
          <w:ilvl w:val="0"/>
          <w:numId w:val="28"/>
        </w:numPr>
        <w:spacing w:before="0" w:after="0"/>
        <w:rPr>
          <w:szCs w:val="24"/>
        </w:rPr>
      </w:pPr>
      <w:sdt>
        <w:sdtPr>
          <w:rPr>
            <w:szCs w:val="24"/>
          </w:rPr>
          <w:tag w:val="goog_rdk_31"/>
          <w:id w:val="-376952181"/>
        </w:sdtPr>
        <w:sdtContent>
          <w:commentRangeStart w:id="51"/>
        </w:sdtContent>
      </w:sdt>
      <w:sdt>
        <w:sdtPr>
          <w:rPr>
            <w:szCs w:val="24"/>
          </w:rPr>
          <w:tag w:val="goog_rdk_32"/>
          <w:id w:val="-341711462"/>
        </w:sdtPr>
        <w:sdtContent>
          <w:commentRangeStart w:id="52"/>
        </w:sdtContent>
      </w:sdt>
      <w:sdt>
        <w:sdtPr>
          <w:rPr>
            <w:szCs w:val="24"/>
          </w:rPr>
          <w:tag w:val="goog_rdk_33"/>
          <w:id w:val="-1340496284"/>
        </w:sdtPr>
        <w:sdtContent>
          <w:commentRangeStart w:id="53"/>
        </w:sdtContent>
      </w:sdt>
      <w:r w:rsidRPr="00166F55">
        <w:rPr>
          <w:szCs w:val="24"/>
        </w:rPr>
        <w:t>No PHI (Protected Health Information) will be collected or stored.</w:t>
      </w:r>
      <w:commentRangeEnd w:id="51"/>
      <w:r w:rsidRPr="00166F55">
        <w:rPr>
          <w:szCs w:val="24"/>
        </w:rPr>
        <w:commentReference w:id="51"/>
      </w:r>
      <w:commentRangeEnd w:id="52"/>
      <w:r w:rsidRPr="00166F55">
        <w:rPr>
          <w:szCs w:val="24"/>
        </w:rPr>
        <w:commentReference w:id="52"/>
      </w:r>
      <w:commentRangeEnd w:id="53"/>
      <w:r w:rsidRPr="00166F55">
        <w:rPr>
          <w:szCs w:val="24"/>
        </w:rPr>
        <w:commentReference w:id="53"/>
      </w:r>
    </w:p>
    <w:p w14:paraId="000000FF" w14:textId="77777777" w:rsidR="00DD1D0F" w:rsidRPr="00166F55" w:rsidRDefault="00000000">
      <w:pPr>
        <w:numPr>
          <w:ilvl w:val="0"/>
          <w:numId w:val="1"/>
        </w:numPr>
        <w:spacing w:before="0" w:after="0"/>
        <w:rPr>
          <w:szCs w:val="24"/>
        </w:rPr>
      </w:pPr>
      <w:r w:rsidRPr="00166F55">
        <w:rPr>
          <w:b/>
          <w:szCs w:val="24"/>
        </w:rPr>
        <w:t>Device Security and Access Control</w:t>
      </w:r>
      <w:r w:rsidRPr="00166F55">
        <w:rPr>
          <w:szCs w:val="24"/>
        </w:rPr>
        <w:t>:</w:t>
      </w:r>
    </w:p>
    <w:p w14:paraId="00000100" w14:textId="77777777" w:rsidR="00DD1D0F" w:rsidRPr="00166F55" w:rsidRDefault="00000000">
      <w:pPr>
        <w:numPr>
          <w:ilvl w:val="0"/>
          <w:numId w:val="2"/>
        </w:numPr>
        <w:spacing w:before="0" w:after="0"/>
        <w:rPr>
          <w:szCs w:val="24"/>
        </w:rPr>
      </w:pPr>
      <w:r w:rsidRPr="00166F55">
        <w:rPr>
          <w:szCs w:val="24"/>
        </w:rPr>
        <w:t>All study data will be stored on password-protected, institution-issued laptops.</w:t>
      </w:r>
    </w:p>
    <w:p w14:paraId="00000101" w14:textId="77777777" w:rsidR="00DD1D0F" w:rsidRPr="00166F55" w:rsidRDefault="00000000">
      <w:pPr>
        <w:numPr>
          <w:ilvl w:val="0"/>
          <w:numId w:val="2"/>
        </w:numPr>
        <w:spacing w:before="0" w:after="0"/>
        <w:rPr>
          <w:szCs w:val="24"/>
        </w:rPr>
      </w:pPr>
      <w:r w:rsidRPr="00166F55">
        <w:rPr>
          <w:szCs w:val="24"/>
        </w:rPr>
        <w:t>Laptops are not connected to public networks during data collection to reduce exposure.</w:t>
      </w:r>
    </w:p>
    <w:p w14:paraId="00000102" w14:textId="77777777" w:rsidR="00DD1D0F" w:rsidRPr="00166F55" w:rsidRDefault="00000000">
      <w:pPr>
        <w:numPr>
          <w:ilvl w:val="0"/>
          <w:numId w:val="2"/>
        </w:numPr>
        <w:spacing w:before="0" w:after="0"/>
        <w:rPr>
          <w:szCs w:val="24"/>
        </w:rPr>
      </w:pPr>
      <w:r w:rsidRPr="00166F55">
        <w:rPr>
          <w:szCs w:val="24"/>
        </w:rPr>
        <w:t>Only authorized and trained study personnel will have access to these devices.</w:t>
      </w:r>
    </w:p>
    <w:p w14:paraId="00000103" w14:textId="77777777" w:rsidR="00DD1D0F" w:rsidRPr="00166F55" w:rsidRDefault="00000000">
      <w:pPr>
        <w:numPr>
          <w:ilvl w:val="0"/>
          <w:numId w:val="1"/>
        </w:numPr>
        <w:spacing w:before="0" w:after="0"/>
        <w:rPr>
          <w:szCs w:val="24"/>
        </w:rPr>
      </w:pPr>
      <w:r w:rsidRPr="00166F55">
        <w:rPr>
          <w:b/>
          <w:szCs w:val="24"/>
        </w:rPr>
        <w:t>Secure Storage</w:t>
      </w:r>
      <w:r w:rsidRPr="00166F55">
        <w:rPr>
          <w:szCs w:val="24"/>
        </w:rPr>
        <w:t>:</w:t>
      </w:r>
    </w:p>
    <w:p w14:paraId="00000104" w14:textId="77777777" w:rsidR="00DD1D0F" w:rsidRPr="00166F55" w:rsidRDefault="00000000">
      <w:pPr>
        <w:numPr>
          <w:ilvl w:val="0"/>
          <w:numId w:val="32"/>
        </w:numPr>
        <w:spacing w:before="0" w:after="0"/>
        <w:rPr>
          <w:szCs w:val="24"/>
        </w:rPr>
      </w:pPr>
      <w:r w:rsidRPr="00166F55">
        <w:rPr>
          <w:szCs w:val="24"/>
        </w:rPr>
        <w:t xml:space="preserve">When not in use, study laptops and the Neo-Guardian device will be stored in a locked </w:t>
      </w:r>
      <w:sdt>
        <w:sdtPr>
          <w:rPr>
            <w:szCs w:val="24"/>
          </w:rPr>
          <w:tag w:val="goog_rdk_34"/>
          <w:id w:val="-1500397945"/>
        </w:sdtPr>
        <w:sdtContent>
          <w:ins w:id="54" w:author="Helen Zhang" w:date="2025-07-18T16:51:00Z">
            <w:r w:rsidRPr="00166F55">
              <w:rPr>
                <w:szCs w:val="24"/>
              </w:rPr>
              <w:t>office</w:t>
            </w:r>
          </w:ins>
        </w:sdtContent>
      </w:sdt>
      <w:sdt>
        <w:sdtPr>
          <w:rPr>
            <w:szCs w:val="24"/>
          </w:rPr>
          <w:tag w:val="goog_rdk_35"/>
          <w:id w:val="-1470396966"/>
        </w:sdtPr>
        <w:sdtContent>
          <w:del w:id="55" w:author="Helen Zhang" w:date="2025-07-18T16:51:00Z">
            <w:r w:rsidRPr="00166F55">
              <w:rPr>
                <w:szCs w:val="24"/>
              </w:rPr>
              <w:delText>cabinet</w:delText>
            </w:r>
          </w:del>
        </w:sdtContent>
      </w:sdt>
      <w:r w:rsidRPr="00166F55">
        <w:rPr>
          <w:szCs w:val="24"/>
        </w:rPr>
        <w:t xml:space="preserve"> at Convergent Engineering or the UF NICU site.</w:t>
      </w:r>
    </w:p>
    <w:p w14:paraId="00000105" w14:textId="77777777" w:rsidR="00DD1D0F" w:rsidRPr="00166F55" w:rsidRDefault="00000000">
      <w:pPr>
        <w:numPr>
          <w:ilvl w:val="0"/>
          <w:numId w:val="32"/>
        </w:numPr>
        <w:spacing w:before="0" w:after="0"/>
        <w:rPr>
          <w:szCs w:val="24"/>
        </w:rPr>
      </w:pPr>
      <w:r w:rsidRPr="00166F55">
        <w:rPr>
          <w:szCs w:val="24"/>
        </w:rPr>
        <w:t>Data will not be transmitted over email or external networks.</w:t>
      </w:r>
    </w:p>
    <w:p w14:paraId="00000106" w14:textId="77777777" w:rsidR="00DD1D0F" w:rsidRPr="00166F55" w:rsidRDefault="00000000">
      <w:pPr>
        <w:numPr>
          <w:ilvl w:val="0"/>
          <w:numId w:val="1"/>
        </w:numPr>
        <w:spacing w:before="0" w:after="0"/>
        <w:rPr>
          <w:rFonts w:eastAsia="Arial"/>
          <w:szCs w:val="24"/>
        </w:rPr>
      </w:pPr>
      <w:r w:rsidRPr="00166F55">
        <w:rPr>
          <w:b/>
          <w:szCs w:val="24"/>
        </w:rPr>
        <w:t>No Cloud Storage or Third-Party Hosting:</w:t>
      </w:r>
    </w:p>
    <w:p w14:paraId="00000107" w14:textId="77777777" w:rsidR="00DD1D0F" w:rsidRPr="00166F55" w:rsidRDefault="00000000">
      <w:pPr>
        <w:numPr>
          <w:ilvl w:val="0"/>
          <w:numId w:val="30"/>
        </w:numPr>
        <w:spacing w:before="0" w:after="0"/>
        <w:rPr>
          <w:szCs w:val="24"/>
        </w:rPr>
      </w:pPr>
      <w:r w:rsidRPr="00166F55">
        <w:rPr>
          <w:szCs w:val="24"/>
        </w:rPr>
        <w:t>Data will remain local and will not be uploaded to any external servers or cloud environments during this pilot study.</w:t>
      </w:r>
    </w:p>
    <w:p w14:paraId="00000108" w14:textId="77777777" w:rsidR="00DD1D0F" w:rsidRPr="00166F55" w:rsidRDefault="00000000">
      <w:pPr>
        <w:numPr>
          <w:ilvl w:val="0"/>
          <w:numId w:val="1"/>
        </w:numPr>
        <w:spacing w:before="0" w:after="0"/>
        <w:rPr>
          <w:szCs w:val="24"/>
        </w:rPr>
      </w:pPr>
      <w:r w:rsidRPr="00166F55">
        <w:rPr>
          <w:b/>
          <w:szCs w:val="24"/>
        </w:rPr>
        <w:t>Audit Trails</w:t>
      </w:r>
      <w:r w:rsidRPr="00166F55">
        <w:rPr>
          <w:szCs w:val="24"/>
        </w:rPr>
        <w:t>:</w:t>
      </w:r>
    </w:p>
    <w:p w14:paraId="00000109" w14:textId="77777777" w:rsidR="00DD1D0F" w:rsidRPr="00166F55" w:rsidRDefault="00000000">
      <w:pPr>
        <w:numPr>
          <w:ilvl w:val="0"/>
          <w:numId w:val="3"/>
        </w:numPr>
        <w:spacing w:before="0" w:after="0"/>
        <w:rPr>
          <w:szCs w:val="24"/>
        </w:rPr>
      </w:pPr>
      <w:r w:rsidRPr="00166F55">
        <w:rPr>
          <w:szCs w:val="24"/>
        </w:rPr>
        <w:t>All data access and modifications will be logged in manual records and verified by the PI during quality control checks.</w:t>
      </w:r>
    </w:p>
    <w:p w14:paraId="0000010A" w14:textId="77777777" w:rsidR="00DD1D0F" w:rsidRPr="00166F55" w:rsidRDefault="00000000">
      <w:pPr>
        <w:numPr>
          <w:ilvl w:val="0"/>
          <w:numId w:val="1"/>
        </w:numPr>
        <w:spacing w:before="0" w:after="0"/>
        <w:rPr>
          <w:szCs w:val="24"/>
        </w:rPr>
      </w:pPr>
      <w:r w:rsidRPr="00166F55">
        <w:rPr>
          <w:b/>
          <w:szCs w:val="24"/>
        </w:rPr>
        <w:t>Data Disposal &amp; Retention</w:t>
      </w:r>
      <w:r w:rsidRPr="00166F55">
        <w:rPr>
          <w:szCs w:val="24"/>
        </w:rPr>
        <w:t>:</w:t>
      </w:r>
    </w:p>
    <w:p w14:paraId="0000010B" w14:textId="77777777" w:rsidR="00DD1D0F" w:rsidRPr="00166F55" w:rsidRDefault="00000000">
      <w:pPr>
        <w:numPr>
          <w:ilvl w:val="0"/>
          <w:numId w:val="4"/>
        </w:numPr>
        <w:spacing w:before="0" w:after="0"/>
        <w:rPr>
          <w:szCs w:val="24"/>
        </w:rPr>
      </w:pPr>
      <w:r w:rsidRPr="00166F55">
        <w:rPr>
          <w:szCs w:val="24"/>
        </w:rPr>
        <w:t>Upon study completion, data will be securely archived for at least 2 years or as required by institutional policy.</w:t>
      </w:r>
    </w:p>
    <w:p w14:paraId="0000010C" w14:textId="77777777" w:rsidR="00DD1D0F" w:rsidRPr="00166F55" w:rsidRDefault="00000000">
      <w:pPr>
        <w:numPr>
          <w:ilvl w:val="0"/>
          <w:numId w:val="4"/>
        </w:numPr>
        <w:spacing w:before="0" w:after="0"/>
        <w:rPr>
          <w:szCs w:val="24"/>
        </w:rPr>
      </w:pPr>
      <w:r w:rsidRPr="00166F55">
        <w:rPr>
          <w:szCs w:val="24"/>
        </w:rPr>
        <w:t>Devices will be wiped clean or reassigned per sponsor-approved SOPs.</w:t>
      </w:r>
    </w:p>
    <w:p w14:paraId="0000010D" w14:textId="77777777" w:rsidR="00DD1D0F" w:rsidRPr="00166F55" w:rsidRDefault="00000000">
      <w:pPr>
        <w:numPr>
          <w:ilvl w:val="0"/>
          <w:numId w:val="1"/>
        </w:numPr>
        <w:spacing w:before="0" w:after="0"/>
        <w:rPr>
          <w:szCs w:val="24"/>
        </w:rPr>
      </w:pPr>
      <w:r w:rsidRPr="00166F55">
        <w:rPr>
          <w:b/>
          <w:szCs w:val="24"/>
        </w:rPr>
        <w:t>Training &amp; Oversight</w:t>
      </w:r>
      <w:r w:rsidRPr="00166F55">
        <w:rPr>
          <w:szCs w:val="24"/>
        </w:rPr>
        <w:t>:</w:t>
      </w:r>
    </w:p>
    <w:p w14:paraId="0000010E" w14:textId="77777777" w:rsidR="00DD1D0F" w:rsidRPr="00166F55" w:rsidRDefault="00000000">
      <w:pPr>
        <w:numPr>
          <w:ilvl w:val="0"/>
          <w:numId w:val="31"/>
        </w:numPr>
        <w:spacing w:before="0" w:after="0"/>
        <w:rPr>
          <w:szCs w:val="24"/>
        </w:rPr>
      </w:pPr>
      <w:r w:rsidRPr="00166F55">
        <w:rPr>
          <w:szCs w:val="24"/>
        </w:rPr>
        <w:t>All study personnel receive training on data privacy and secure handling procedures as part of study initiation.</w:t>
      </w:r>
    </w:p>
    <w:p w14:paraId="0000010F" w14:textId="77777777" w:rsidR="00DD1D0F" w:rsidRPr="00166F55" w:rsidRDefault="00000000">
      <w:pPr>
        <w:numPr>
          <w:ilvl w:val="0"/>
          <w:numId w:val="31"/>
        </w:numPr>
        <w:spacing w:before="0"/>
        <w:rPr>
          <w:szCs w:val="24"/>
        </w:rPr>
      </w:pPr>
      <w:r w:rsidRPr="00166F55">
        <w:rPr>
          <w:szCs w:val="24"/>
        </w:rPr>
        <w:t>Any breach or suspected breach will be reported to the PI and IRB immediately.</w:t>
      </w:r>
    </w:p>
    <w:p w14:paraId="00000110" w14:textId="77777777" w:rsidR="00DD1D0F" w:rsidRPr="00166F55" w:rsidRDefault="00DD1D0F">
      <w:pPr>
        <w:rPr>
          <w:szCs w:val="24"/>
        </w:rPr>
      </w:pPr>
    </w:p>
    <w:p w14:paraId="00000111" w14:textId="77777777" w:rsidR="00DD1D0F" w:rsidRPr="00166F55" w:rsidRDefault="00000000">
      <w:pPr>
        <w:pStyle w:val="Heading3"/>
        <w:numPr>
          <w:ilvl w:val="2"/>
          <w:numId w:val="18"/>
        </w:numPr>
      </w:pPr>
      <w:bookmarkStart w:id="56" w:name="_heading=h.gsvwuys7xb4d" w:colFirst="0" w:colLast="0"/>
      <w:bookmarkEnd w:id="56"/>
      <w:r w:rsidRPr="00166F55">
        <w:t>Known Potential Benefits</w:t>
      </w:r>
    </w:p>
    <w:p w14:paraId="00000112" w14:textId="77777777" w:rsidR="00DD1D0F" w:rsidRPr="00166F55" w:rsidRDefault="00000000">
      <w:pPr>
        <w:rPr>
          <w:szCs w:val="24"/>
        </w:rPr>
      </w:pPr>
      <w:bookmarkStart w:id="57" w:name="_heading=h.1ksv4uv" w:colFirst="0" w:colLast="0"/>
      <w:bookmarkEnd w:id="57"/>
      <w:r w:rsidRPr="00166F55">
        <w:rPr>
          <w:b/>
          <w:szCs w:val="24"/>
        </w:rPr>
        <w:t>For Participants</w:t>
      </w:r>
      <w:r w:rsidRPr="00166F55">
        <w:rPr>
          <w:szCs w:val="24"/>
        </w:rPr>
        <w:t>: There are no potential benefits to study participants.</w:t>
      </w:r>
    </w:p>
    <w:p w14:paraId="00000113" w14:textId="77777777" w:rsidR="00DD1D0F" w:rsidRPr="00166F55" w:rsidRDefault="00000000">
      <w:pPr>
        <w:rPr>
          <w:szCs w:val="24"/>
        </w:rPr>
      </w:pPr>
      <w:bookmarkStart w:id="58" w:name="_heading=h.xz488zaczhk1" w:colFirst="0" w:colLast="0"/>
      <w:bookmarkEnd w:id="58"/>
      <w:r w:rsidRPr="00166F55">
        <w:rPr>
          <w:b/>
          <w:szCs w:val="24"/>
        </w:rPr>
        <w:t>From the Application of this Technology:</w:t>
      </w:r>
      <w:r w:rsidRPr="00166F55">
        <w:rPr>
          <w:szCs w:val="24"/>
        </w:rPr>
        <w:t xml:space="preserve"> Successful deployment of a non-contact vital sign monitor would eliminate the need for additional probes and wires and outweighs risks that are already incurred in everyday life.  Limiting contact with an at-risk newborn would reduce the risk of infection and, perhaps, improve comfort.  For clinicians and other observers, fewer wires </w:t>
      </w:r>
      <w:proofErr w:type="gramStart"/>
      <w:r w:rsidRPr="00166F55">
        <w:rPr>
          <w:szCs w:val="24"/>
        </w:rPr>
        <w:t>reduces</w:t>
      </w:r>
      <w:proofErr w:type="gramEnd"/>
      <w:r w:rsidRPr="00166F55">
        <w:rPr>
          <w:szCs w:val="24"/>
        </w:rPr>
        <w:t xml:space="preserve"> tripping hazards, data entry errors, and the accidental disconnection of essential sensors.</w:t>
      </w:r>
    </w:p>
    <w:p w14:paraId="00000114" w14:textId="77777777" w:rsidR="00DD1D0F" w:rsidRPr="00166F55" w:rsidRDefault="00DD1D0F">
      <w:pPr>
        <w:pBdr>
          <w:top w:val="nil"/>
          <w:left w:val="nil"/>
          <w:bottom w:val="nil"/>
          <w:right w:val="nil"/>
          <w:between w:val="nil"/>
        </w:pBdr>
        <w:spacing w:before="0" w:after="0"/>
        <w:ind w:left="432"/>
        <w:rPr>
          <w:i/>
          <w:color w:val="000000"/>
          <w:szCs w:val="24"/>
        </w:rPr>
      </w:pPr>
    </w:p>
    <w:p w14:paraId="00000115" w14:textId="77777777" w:rsidR="00DD1D0F" w:rsidRPr="00166F55" w:rsidRDefault="00000000">
      <w:pPr>
        <w:pStyle w:val="Heading1"/>
        <w:numPr>
          <w:ilvl w:val="0"/>
          <w:numId w:val="18"/>
        </w:numPr>
      </w:pPr>
      <w:bookmarkStart w:id="59" w:name="_heading=h.44sinio" w:colFirst="0" w:colLast="0"/>
      <w:bookmarkEnd w:id="59"/>
      <w:r w:rsidRPr="00166F55">
        <w:t>OBJECTIVES AND ENDPOINTS</w:t>
      </w:r>
    </w:p>
    <w:p w14:paraId="00000116" w14:textId="77777777" w:rsidR="00DD1D0F" w:rsidRPr="00166F55" w:rsidRDefault="00000000">
      <w:pPr>
        <w:rPr>
          <w:i/>
          <w:szCs w:val="24"/>
        </w:rPr>
      </w:pPr>
      <w:r w:rsidRPr="00166F55">
        <w:rPr>
          <w:i/>
          <w:szCs w:val="24"/>
        </w:rPr>
        <w:t xml:space="preserve"> </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3690"/>
        <w:gridCol w:w="2335"/>
      </w:tblGrid>
      <w:tr w:rsidR="00DD1D0F" w:rsidRPr="00166F55" w14:paraId="7FB3421A" w14:textId="77777777">
        <w:trPr>
          <w:cantSplit/>
          <w:tblHeader/>
        </w:trPr>
        <w:tc>
          <w:tcPr>
            <w:tcW w:w="3325" w:type="dxa"/>
          </w:tcPr>
          <w:p w14:paraId="00000117" w14:textId="77777777" w:rsidR="00DD1D0F" w:rsidRPr="00166F55" w:rsidRDefault="00000000">
            <w:pPr>
              <w:jc w:val="center"/>
              <w:rPr>
                <w:szCs w:val="24"/>
              </w:rPr>
            </w:pPr>
            <w:r w:rsidRPr="00166F55">
              <w:rPr>
                <w:szCs w:val="24"/>
              </w:rPr>
              <w:t>OBJECTIVES</w:t>
            </w:r>
          </w:p>
        </w:tc>
        <w:tc>
          <w:tcPr>
            <w:tcW w:w="3690" w:type="dxa"/>
          </w:tcPr>
          <w:p w14:paraId="00000118" w14:textId="77777777" w:rsidR="00DD1D0F" w:rsidRPr="00166F55" w:rsidRDefault="00000000">
            <w:pPr>
              <w:jc w:val="center"/>
              <w:rPr>
                <w:szCs w:val="24"/>
              </w:rPr>
            </w:pPr>
            <w:r w:rsidRPr="00166F55">
              <w:rPr>
                <w:szCs w:val="24"/>
              </w:rPr>
              <w:t>ENDPOINTS</w:t>
            </w:r>
          </w:p>
        </w:tc>
        <w:tc>
          <w:tcPr>
            <w:tcW w:w="2335" w:type="dxa"/>
          </w:tcPr>
          <w:p w14:paraId="00000119" w14:textId="77777777" w:rsidR="00DD1D0F" w:rsidRPr="00166F55" w:rsidRDefault="00000000">
            <w:pPr>
              <w:jc w:val="center"/>
              <w:rPr>
                <w:szCs w:val="24"/>
              </w:rPr>
            </w:pPr>
            <w:r w:rsidRPr="00166F55">
              <w:rPr>
                <w:szCs w:val="24"/>
              </w:rPr>
              <w:t>JUSTIFICATION FOR ENDPOINTS</w:t>
            </w:r>
          </w:p>
        </w:tc>
      </w:tr>
      <w:tr w:rsidR="00DD1D0F" w:rsidRPr="00166F55" w14:paraId="1AFBDBE7" w14:textId="77777777">
        <w:trPr>
          <w:cantSplit/>
        </w:trPr>
        <w:tc>
          <w:tcPr>
            <w:tcW w:w="3325" w:type="dxa"/>
            <w:shd w:val="clear" w:color="auto" w:fill="D9D9D9"/>
          </w:tcPr>
          <w:p w14:paraId="0000011A" w14:textId="77777777" w:rsidR="00DD1D0F" w:rsidRPr="00166F55" w:rsidRDefault="00000000">
            <w:pPr>
              <w:jc w:val="both"/>
              <w:rPr>
                <w:szCs w:val="24"/>
              </w:rPr>
            </w:pPr>
            <w:r w:rsidRPr="00166F55">
              <w:rPr>
                <w:szCs w:val="24"/>
              </w:rPr>
              <w:t>Primary</w:t>
            </w:r>
          </w:p>
        </w:tc>
        <w:tc>
          <w:tcPr>
            <w:tcW w:w="3690" w:type="dxa"/>
            <w:shd w:val="clear" w:color="auto" w:fill="D9D9D9"/>
          </w:tcPr>
          <w:p w14:paraId="0000011B" w14:textId="77777777" w:rsidR="00DD1D0F" w:rsidRPr="00166F55" w:rsidRDefault="00DD1D0F">
            <w:pPr>
              <w:jc w:val="both"/>
              <w:rPr>
                <w:szCs w:val="24"/>
              </w:rPr>
            </w:pPr>
          </w:p>
        </w:tc>
        <w:tc>
          <w:tcPr>
            <w:tcW w:w="2335" w:type="dxa"/>
            <w:shd w:val="clear" w:color="auto" w:fill="D9D9D9"/>
          </w:tcPr>
          <w:p w14:paraId="0000011C" w14:textId="77777777" w:rsidR="00DD1D0F" w:rsidRPr="00166F55" w:rsidRDefault="00DD1D0F">
            <w:pPr>
              <w:jc w:val="both"/>
              <w:rPr>
                <w:szCs w:val="24"/>
              </w:rPr>
            </w:pPr>
          </w:p>
        </w:tc>
      </w:tr>
      <w:tr w:rsidR="00DD1D0F" w:rsidRPr="00166F55" w14:paraId="4B2FFB84" w14:textId="77777777">
        <w:trPr>
          <w:cantSplit/>
        </w:trPr>
        <w:tc>
          <w:tcPr>
            <w:tcW w:w="3325" w:type="dxa"/>
          </w:tcPr>
          <w:p w14:paraId="0000011D" w14:textId="77777777" w:rsidR="00DD1D0F" w:rsidRPr="00166F55" w:rsidRDefault="00DD1D0F">
            <w:pPr>
              <w:pBdr>
                <w:top w:val="nil"/>
                <w:left w:val="nil"/>
                <w:bottom w:val="nil"/>
                <w:right w:val="nil"/>
                <w:between w:val="nil"/>
              </w:pBdr>
              <w:spacing w:before="0" w:after="0"/>
              <w:rPr>
                <w:i/>
                <w:color w:val="000000"/>
                <w:szCs w:val="24"/>
              </w:rPr>
            </w:pPr>
          </w:p>
          <w:p w14:paraId="0000011E" w14:textId="77777777" w:rsidR="00DD1D0F" w:rsidRPr="00166F55" w:rsidRDefault="00000000">
            <w:pPr>
              <w:pBdr>
                <w:top w:val="nil"/>
                <w:left w:val="nil"/>
                <w:bottom w:val="nil"/>
                <w:right w:val="nil"/>
                <w:between w:val="nil"/>
              </w:pBdr>
              <w:spacing w:before="0" w:after="0"/>
              <w:rPr>
                <w:i/>
                <w:color w:val="44546A"/>
                <w:szCs w:val="24"/>
              </w:rPr>
            </w:pPr>
            <w:r w:rsidRPr="00166F55">
              <w:rPr>
                <w:i/>
                <w:color w:val="44546A"/>
                <w:szCs w:val="24"/>
              </w:rPr>
              <w:t>Study and Compare Heart rate, respiratory rate and temperature collected with the Neo-Guardian and traditional methods</w:t>
            </w:r>
            <w:sdt>
              <w:sdtPr>
                <w:rPr>
                  <w:szCs w:val="24"/>
                </w:rPr>
                <w:tag w:val="goog_rdk_36"/>
                <w:id w:val="1165074158"/>
              </w:sdtPr>
              <w:sdtContent>
                <w:sdt>
                  <w:sdtPr>
                    <w:rPr>
                      <w:szCs w:val="24"/>
                    </w:rPr>
                    <w:tag w:val="goog_rdk_37"/>
                    <w:id w:val="-1690300686"/>
                  </w:sdtPr>
                  <w:sdtContent>
                    <w:ins w:id="60" w:author="Helen Zhang" w:date="2025-07-18T16:54:00Z">
                      <w:r w:rsidRPr="00166F55">
                        <w:rPr>
                          <w:i/>
                          <w:color w:val="44546A"/>
                          <w:szCs w:val="24"/>
                        </w:rPr>
                        <w:t>.</w:t>
                      </w:r>
                    </w:ins>
                  </w:sdtContent>
                </w:sdt>
              </w:sdtContent>
            </w:sdt>
            <w:sdt>
              <w:sdtPr>
                <w:rPr>
                  <w:szCs w:val="24"/>
                </w:rPr>
                <w:tag w:val="goog_rdk_38"/>
                <w:id w:val="-421403022"/>
              </w:sdtPr>
              <w:sdtContent>
                <w:del w:id="61" w:author="Helen Zhang" w:date="2025-07-18T16:54:00Z">
                  <w:r w:rsidRPr="00166F55">
                    <w:rPr>
                      <w:i/>
                      <w:color w:val="44546A"/>
                      <w:szCs w:val="24"/>
                    </w:rPr>
                    <w:delText>.</w:delText>
                  </w:r>
                </w:del>
              </w:sdtContent>
            </w:sdt>
          </w:p>
        </w:tc>
        <w:tc>
          <w:tcPr>
            <w:tcW w:w="3690" w:type="dxa"/>
          </w:tcPr>
          <w:p w14:paraId="0000011F" w14:textId="77777777" w:rsidR="00DD1D0F" w:rsidRPr="00166F55" w:rsidRDefault="00000000">
            <w:pPr>
              <w:pBdr>
                <w:top w:val="nil"/>
                <w:left w:val="nil"/>
                <w:bottom w:val="nil"/>
                <w:right w:val="nil"/>
                <w:between w:val="nil"/>
              </w:pBdr>
              <w:spacing w:before="0" w:after="0"/>
              <w:rPr>
                <w:i/>
                <w:color w:val="44546A"/>
                <w:szCs w:val="24"/>
              </w:rPr>
            </w:pPr>
            <w:r w:rsidRPr="00166F55">
              <w:rPr>
                <w:i/>
                <w:color w:val="44546A"/>
                <w:szCs w:val="24"/>
              </w:rPr>
              <w:t xml:space="preserve">Heart rate, respiratory rate and temperature collected with the Rahm Sensor simultaneously with traditional methods will be compared and evaluated with an expectation of less than </w:t>
            </w:r>
            <w:sdt>
              <w:sdtPr>
                <w:rPr>
                  <w:szCs w:val="24"/>
                </w:rPr>
                <w:tag w:val="goog_rdk_39"/>
                <w:id w:val="1362926012"/>
              </w:sdtPr>
              <w:sdtContent>
                <w:sdt>
                  <w:sdtPr>
                    <w:rPr>
                      <w:szCs w:val="24"/>
                    </w:rPr>
                    <w:tag w:val="goog_rdk_40"/>
                    <w:id w:val="699230203"/>
                  </w:sdtPr>
                  <w:sdtContent>
                    <w:ins w:id="62" w:author="Helen Zhang" w:date="2025-07-18T16:54:00Z">
                      <w:r w:rsidRPr="00166F55">
                        <w:rPr>
                          <w:i/>
                          <w:color w:val="44546A"/>
                          <w:szCs w:val="24"/>
                        </w:rPr>
                        <w:t>5%</w:t>
                      </w:r>
                    </w:ins>
                  </w:sdtContent>
                </w:sdt>
              </w:sdtContent>
            </w:sdt>
            <w:sdt>
              <w:sdtPr>
                <w:rPr>
                  <w:szCs w:val="24"/>
                </w:rPr>
                <w:tag w:val="goog_rdk_41"/>
                <w:id w:val="-64765424"/>
              </w:sdtPr>
              <w:sdtContent>
                <w:del w:id="63" w:author="Helen Zhang" w:date="2025-07-18T16:54:00Z">
                  <w:r w:rsidRPr="00166F55">
                    <w:rPr>
                      <w:i/>
                      <w:color w:val="44546A"/>
                      <w:szCs w:val="24"/>
                    </w:rPr>
                    <w:delText>20</w:delText>
                  </w:r>
                </w:del>
              </w:sdtContent>
            </w:sdt>
            <w:r w:rsidRPr="00166F55">
              <w:rPr>
                <w:i/>
                <w:color w:val="44546A"/>
                <w:szCs w:val="24"/>
              </w:rPr>
              <w:t>% average absolute error</w:t>
            </w:r>
          </w:p>
        </w:tc>
        <w:tc>
          <w:tcPr>
            <w:tcW w:w="2335" w:type="dxa"/>
          </w:tcPr>
          <w:p w14:paraId="00000120" w14:textId="77777777" w:rsidR="00DD1D0F" w:rsidRPr="00166F55" w:rsidRDefault="00000000">
            <w:pPr>
              <w:pBdr>
                <w:top w:val="nil"/>
                <w:left w:val="nil"/>
                <w:bottom w:val="nil"/>
                <w:right w:val="nil"/>
                <w:between w:val="nil"/>
              </w:pBdr>
              <w:spacing w:before="0" w:after="0"/>
              <w:rPr>
                <w:i/>
                <w:color w:val="000000"/>
                <w:szCs w:val="24"/>
              </w:rPr>
            </w:pPr>
            <w:r w:rsidRPr="00166F55">
              <w:rPr>
                <w:i/>
                <w:color w:val="000000"/>
                <w:szCs w:val="24"/>
              </w:rPr>
              <w:t xml:space="preserve">To prove the Rahm Sensor </w:t>
            </w:r>
            <w:proofErr w:type="spellStart"/>
            <w:proofErr w:type="gramStart"/>
            <w:r w:rsidRPr="00166F55">
              <w:rPr>
                <w:i/>
                <w:color w:val="000000"/>
                <w:szCs w:val="24"/>
              </w:rPr>
              <w:t>non contact</w:t>
            </w:r>
            <w:proofErr w:type="spellEnd"/>
            <w:proofErr w:type="gramEnd"/>
            <w:r w:rsidRPr="00166F55">
              <w:rPr>
                <w:i/>
                <w:color w:val="000000"/>
                <w:szCs w:val="24"/>
              </w:rPr>
              <w:t xml:space="preserve"> measurements are within </w:t>
            </w:r>
            <w:sdt>
              <w:sdtPr>
                <w:rPr>
                  <w:szCs w:val="24"/>
                </w:rPr>
                <w:tag w:val="goog_rdk_42"/>
                <w:id w:val="-1329382272"/>
              </w:sdtPr>
              <w:sdtContent>
                <w:sdt>
                  <w:sdtPr>
                    <w:rPr>
                      <w:szCs w:val="24"/>
                    </w:rPr>
                    <w:tag w:val="goog_rdk_43"/>
                    <w:id w:val="-1704750370"/>
                  </w:sdtPr>
                  <w:sdtContent>
                    <w:ins w:id="64" w:author="Helen Zhang" w:date="2025-07-18T16:54:00Z">
                      <w:r w:rsidRPr="00166F55">
                        <w:rPr>
                          <w:i/>
                          <w:szCs w:val="24"/>
                          <w:rPrChange w:id="65" w:author="Helen Zhang" w:date="2025-07-18T16:54:00Z">
                            <w:rPr>
                              <w:i/>
                              <w:color w:val="000000"/>
                            </w:rPr>
                          </w:rPrChange>
                        </w:rPr>
                        <w:t>95</w:t>
                      </w:r>
                    </w:ins>
                  </w:sdtContent>
                </w:sdt>
              </w:sdtContent>
            </w:sdt>
            <w:sdt>
              <w:sdtPr>
                <w:rPr>
                  <w:szCs w:val="24"/>
                </w:rPr>
                <w:tag w:val="goog_rdk_44"/>
                <w:id w:val="-1864793838"/>
              </w:sdtPr>
              <w:sdtContent>
                <w:sdt>
                  <w:sdtPr>
                    <w:rPr>
                      <w:szCs w:val="24"/>
                    </w:rPr>
                    <w:tag w:val="goog_rdk_45"/>
                    <w:id w:val="1101519240"/>
                  </w:sdtPr>
                  <w:sdtContent>
                    <w:del w:id="66" w:author="Helen Zhang" w:date="2025-07-18T16:54:00Z">
                      <w:r w:rsidRPr="00166F55">
                        <w:rPr>
                          <w:i/>
                          <w:szCs w:val="24"/>
                          <w:rPrChange w:id="67" w:author="Helen Zhang" w:date="2025-07-18T16:54:00Z">
                            <w:rPr>
                              <w:i/>
                              <w:color w:val="000000"/>
                            </w:rPr>
                          </w:rPrChange>
                        </w:rPr>
                        <w:delText>20</w:delText>
                      </w:r>
                    </w:del>
                  </w:sdtContent>
                </w:sdt>
              </w:sdtContent>
            </w:sdt>
            <w:r w:rsidRPr="00166F55">
              <w:rPr>
                <w:i/>
                <w:color w:val="000000"/>
                <w:szCs w:val="24"/>
              </w:rPr>
              <w:t>% of existing contact methods</w:t>
            </w:r>
          </w:p>
        </w:tc>
      </w:tr>
    </w:tbl>
    <w:p w14:paraId="00000121" w14:textId="77777777" w:rsidR="00DD1D0F" w:rsidRPr="00166F55" w:rsidRDefault="00000000">
      <w:pPr>
        <w:pStyle w:val="Heading1"/>
        <w:numPr>
          <w:ilvl w:val="0"/>
          <w:numId w:val="18"/>
        </w:numPr>
      </w:pPr>
      <w:bookmarkStart w:id="68" w:name="_heading=h.2jxsxqh" w:colFirst="0" w:colLast="0"/>
      <w:bookmarkEnd w:id="68"/>
      <w:r w:rsidRPr="00166F55">
        <w:t>STUDY DESIGN</w:t>
      </w:r>
    </w:p>
    <w:p w14:paraId="00000122" w14:textId="77777777" w:rsidR="00DD1D0F" w:rsidRPr="00166F55" w:rsidRDefault="00000000">
      <w:pPr>
        <w:pStyle w:val="Heading2"/>
        <w:numPr>
          <w:ilvl w:val="1"/>
          <w:numId w:val="18"/>
        </w:numPr>
      </w:pPr>
      <w:bookmarkStart w:id="69" w:name="_heading=h.z337ya" w:colFirst="0" w:colLast="0"/>
      <w:bookmarkEnd w:id="69"/>
      <w:r w:rsidRPr="00166F55">
        <w:t>Overall Design</w:t>
      </w:r>
    </w:p>
    <w:p w14:paraId="00000123" w14:textId="77777777" w:rsidR="00DD1D0F" w:rsidRPr="00166F55" w:rsidRDefault="00000000">
      <w:pPr>
        <w:numPr>
          <w:ilvl w:val="0"/>
          <w:numId w:val="12"/>
        </w:numPr>
        <w:pBdr>
          <w:top w:val="nil"/>
          <w:left w:val="nil"/>
          <w:bottom w:val="nil"/>
          <w:right w:val="nil"/>
          <w:between w:val="nil"/>
        </w:pBdr>
        <w:spacing w:before="0" w:after="0"/>
        <w:rPr>
          <w:color w:val="000000"/>
          <w:szCs w:val="24"/>
        </w:rPr>
      </w:pPr>
      <w:r w:rsidRPr="00166F55">
        <w:rPr>
          <w:color w:val="000000"/>
          <w:szCs w:val="24"/>
        </w:rPr>
        <w:t xml:space="preserve">This is a single </w:t>
      </w:r>
      <w:r w:rsidRPr="00166F55">
        <w:rPr>
          <w:szCs w:val="24"/>
        </w:rPr>
        <w:t xml:space="preserve">center observational study. </w:t>
      </w:r>
    </w:p>
    <w:p w14:paraId="00000124" w14:textId="77777777" w:rsidR="00DD1D0F" w:rsidRPr="00166F55" w:rsidRDefault="00000000">
      <w:pPr>
        <w:numPr>
          <w:ilvl w:val="0"/>
          <w:numId w:val="12"/>
        </w:numPr>
        <w:pBdr>
          <w:top w:val="nil"/>
          <w:left w:val="nil"/>
          <w:bottom w:val="nil"/>
          <w:right w:val="nil"/>
          <w:between w:val="nil"/>
        </w:pBdr>
        <w:spacing w:before="0" w:after="0"/>
        <w:rPr>
          <w:color w:val="000000"/>
          <w:szCs w:val="24"/>
        </w:rPr>
      </w:pPr>
      <w:r w:rsidRPr="00166F55">
        <w:rPr>
          <w:color w:val="000000"/>
          <w:szCs w:val="24"/>
        </w:rPr>
        <w:t xml:space="preserve">Hypothesis: Non-Contact measurements of HR, RR, and temperature will be within </w:t>
      </w:r>
      <w:sdt>
        <w:sdtPr>
          <w:rPr>
            <w:szCs w:val="24"/>
          </w:rPr>
          <w:tag w:val="goog_rdk_46"/>
          <w:id w:val="-942255842"/>
        </w:sdtPr>
        <w:sdtContent>
          <w:sdt>
            <w:sdtPr>
              <w:rPr>
                <w:szCs w:val="24"/>
              </w:rPr>
              <w:tag w:val="goog_rdk_47"/>
              <w:id w:val="573578309"/>
            </w:sdtPr>
            <w:sdtContent>
              <w:ins w:id="70" w:author="Helen Zhang" w:date="2025-07-18T16:55:00Z">
                <w:r w:rsidRPr="00166F55">
                  <w:rPr>
                    <w:szCs w:val="24"/>
                    <w:rPrChange w:id="71" w:author="Helen Zhang" w:date="2025-07-18T16:55:00Z">
                      <w:rPr>
                        <w:color w:val="000000"/>
                        <w:sz w:val="22"/>
                      </w:rPr>
                    </w:rPrChange>
                  </w:rPr>
                  <w:t>95</w:t>
                </w:r>
              </w:ins>
            </w:sdtContent>
          </w:sdt>
        </w:sdtContent>
      </w:sdt>
      <w:sdt>
        <w:sdtPr>
          <w:rPr>
            <w:szCs w:val="24"/>
          </w:rPr>
          <w:tag w:val="goog_rdk_48"/>
          <w:id w:val="840798524"/>
        </w:sdtPr>
        <w:sdtContent>
          <w:del w:id="72" w:author="Helen Zhang" w:date="2025-07-18T16:55:00Z">
            <w:r w:rsidRPr="00166F55">
              <w:rPr>
                <w:color w:val="000000"/>
                <w:szCs w:val="24"/>
              </w:rPr>
              <w:delText>20</w:delText>
            </w:r>
          </w:del>
        </w:sdtContent>
      </w:sdt>
      <w:r w:rsidRPr="00166F55">
        <w:rPr>
          <w:color w:val="000000"/>
          <w:szCs w:val="24"/>
        </w:rPr>
        <w:t>% of traditional vital monitoring measurements</w:t>
      </w:r>
    </w:p>
    <w:p w14:paraId="00000125" w14:textId="77777777" w:rsidR="00DD1D0F" w:rsidRPr="00166F55" w:rsidRDefault="00000000">
      <w:pPr>
        <w:numPr>
          <w:ilvl w:val="0"/>
          <w:numId w:val="12"/>
        </w:numPr>
        <w:pBdr>
          <w:top w:val="nil"/>
          <w:left w:val="nil"/>
          <w:bottom w:val="nil"/>
          <w:right w:val="nil"/>
          <w:between w:val="nil"/>
        </w:pBdr>
        <w:spacing w:before="0" w:after="0"/>
        <w:rPr>
          <w:color w:val="000000"/>
          <w:szCs w:val="24"/>
        </w:rPr>
      </w:pPr>
      <w:r w:rsidRPr="00166F55">
        <w:rPr>
          <w:color w:val="000000"/>
          <w:szCs w:val="24"/>
        </w:rPr>
        <w:t>Type of trial: Non inferiority pilot study</w:t>
      </w:r>
    </w:p>
    <w:p w14:paraId="00000126" w14:textId="77777777" w:rsidR="00DD1D0F" w:rsidRPr="00166F55" w:rsidRDefault="00000000">
      <w:pPr>
        <w:numPr>
          <w:ilvl w:val="0"/>
          <w:numId w:val="12"/>
        </w:numPr>
        <w:pBdr>
          <w:top w:val="nil"/>
          <w:left w:val="nil"/>
          <w:bottom w:val="nil"/>
          <w:right w:val="nil"/>
          <w:between w:val="nil"/>
        </w:pBdr>
        <w:spacing w:before="0" w:after="0"/>
        <w:rPr>
          <w:color w:val="000000"/>
          <w:szCs w:val="24"/>
        </w:rPr>
      </w:pPr>
      <w:r w:rsidRPr="00166F55">
        <w:rPr>
          <w:color w:val="000000"/>
          <w:szCs w:val="24"/>
        </w:rPr>
        <w:t>Methods used to minimize bias: see section 5.7</w:t>
      </w:r>
    </w:p>
    <w:p w14:paraId="00000127" w14:textId="77777777" w:rsidR="00DD1D0F" w:rsidRPr="00166F55" w:rsidRDefault="00000000">
      <w:pPr>
        <w:numPr>
          <w:ilvl w:val="0"/>
          <w:numId w:val="12"/>
        </w:numPr>
        <w:pBdr>
          <w:top w:val="nil"/>
          <w:left w:val="nil"/>
          <w:bottom w:val="nil"/>
          <w:right w:val="nil"/>
          <w:between w:val="nil"/>
        </w:pBdr>
        <w:spacing w:before="0" w:after="0"/>
        <w:rPr>
          <w:color w:val="000000"/>
          <w:szCs w:val="24"/>
        </w:rPr>
      </w:pPr>
      <w:sdt>
        <w:sdtPr>
          <w:rPr>
            <w:szCs w:val="24"/>
          </w:rPr>
          <w:tag w:val="goog_rdk_49"/>
          <w:id w:val="-1792286608"/>
        </w:sdtPr>
        <w:sdtContent>
          <w:commentRangeStart w:id="73"/>
        </w:sdtContent>
      </w:sdt>
      <w:r w:rsidRPr="00166F55">
        <w:rPr>
          <w:color w:val="000000"/>
          <w:szCs w:val="24"/>
        </w:rPr>
        <w:t xml:space="preserve">Number of study groups/arms: </w:t>
      </w:r>
      <w:sdt>
        <w:sdtPr>
          <w:rPr>
            <w:szCs w:val="24"/>
          </w:rPr>
          <w:tag w:val="goog_rdk_50"/>
          <w:id w:val="2092392533"/>
        </w:sdtPr>
        <w:sdtContent>
          <w:sdt>
            <w:sdtPr>
              <w:rPr>
                <w:szCs w:val="24"/>
              </w:rPr>
              <w:tag w:val="goog_rdk_51"/>
              <w:id w:val="1315387937"/>
            </w:sdtPr>
            <w:sdtContent>
              <w:ins w:id="74" w:author="Helen Zhang" w:date="2025-07-18T16:55:00Z">
                <w:r w:rsidRPr="00166F55">
                  <w:rPr>
                    <w:szCs w:val="24"/>
                    <w:rPrChange w:id="75" w:author="Helen Zhang" w:date="2025-07-18T16:55:00Z">
                      <w:rPr>
                        <w:color w:val="000000"/>
                        <w:sz w:val="22"/>
                      </w:rPr>
                    </w:rPrChange>
                  </w:rPr>
                  <w:t>3</w:t>
                </w:r>
              </w:ins>
            </w:sdtContent>
          </w:sdt>
        </w:sdtContent>
      </w:sdt>
      <w:sdt>
        <w:sdtPr>
          <w:rPr>
            <w:szCs w:val="24"/>
          </w:rPr>
          <w:tag w:val="goog_rdk_52"/>
          <w:id w:val="1848394393"/>
        </w:sdtPr>
        <w:sdtContent>
          <w:del w:id="76" w:author="Helen Zhang" w:date="2025-07-18T16:55:00Z">
            <w:r w:rsidRPr="00166F55">
              <w:rPr>
                <w:szCs w:val="24"/>
              </w:rPr>
              <w:delText>4</w:delText>
            </w:r>
          </w:del>
        </w:sdtContent>
      </w:sdt>
      <w:commentRangeEnd w:id="73"/>
      <w:r w:rsidRPr="00166F55">
        <w:rPr>
          <w:szCs w:val="24"/>
        </w:rPr>
        <w:commentReference w:id="73"/>
      </w:r>
    </w:p>
    <w:p w14:paraId="00000128" w14:textId="77777777" w:rsidR="00DD1D0F" w:rsidRPr="00166F55" w:rsidRDefault="00000000">
      <w:pPr>
        <w:numPr>
          <w:ilvl w:val="0"/>
          <w:numId w:val="12"/>
        </w:numPr>
        <w:pBdr>
          <w:top w:val="nil"/>
          <w:left w:val="nil"/>
          <w:bottom w:val="nil"/>
          <w:right w:val="nil"/>
          <w:between w:val="nil"/>
        </w:pBdr>
        <w:spacing w:before="0" w:after="0"/>
        <w:rPr>
          <w:color w:val="000000"/>
          <w:szCs w:val="24"/>
        </w:rPr>
      </w:pPr>
      <w:r w:rsidRPr="00166F55">
        <w:rPr>
          <w:color w:val="000000"/>
          <w:szCs w:val="24"/>
        </w:rPr>
        <w:t xml:space="preserve">Name of study intervention: Rahm </w:t>
      </w:r>
      <w:r w:rsidRPr="00166F55">
        <w:rPr>
          <w:szCs w:val="24"/>
        </w:rPr>
        <w:t>Neo-Guardian System</w:t>
      </w:r>
    </w:p>
    <w:p w14:paraId="00000129" w14:textId="77777777" w:rsidR="00DD1D0F" w:rsidRPr="00166F55" w:rsidRDefault="00DD1D0F">
      <w:pPr>
        <w:pBdr>
          <w:top w:val="nil"/>
          <w:left w:val="nil"/>
          <w:bottom w:val="nil"/>
          <w:right w:val="nil"/>
          <w:between w:val="nil"/>
        </w:pBdr>
        <w:spacing w:before="0" w:after="0"/>
        <w:ind w:left="720"/>
        <w:rPr>
          <w:color w:val="000000"/>
          <w:szCs w:val="24"/>
        </w:rPr>
      </w:pPr>
    </w:p>
    <w:p w14:paraId="0000012A" w14:textId="77777777" w:rsidR="00DD1D0F" w:rsidRPr="00166F55" w:rsidRDefault="00000000">
      <w:pPr>
        <w:pStyle w:val="Heading2"/>
        <w:numPr>
          <w:ilvl w:val="1"/>
          <w:numId w:val="18"/>
        </w:numPr>
      </w:pPr>
      <w:bookmarkStart w:id="77" w:name="_heading=h.3j2qqm3" w:colFirst="0" w:colLast="0"/>
      <w:bookmarkEnd w:id="77"/>
      <w:r w:rsidRPr="00166F55">
        <w:t>Scientific Rationale for Study Design</w:t>
      </w:r>
    </w:p>
    <w:p w14:paraId="0000012B" w14:textId="77777777" w:rsidR="00DD1D0F" w:rsidRPr="00166F55" w:rsidRDefault="00000000">
      <w:pPr>
        <w:rPr>
          <w:szCs w:val="24"/>
        </w:rPr>
      </w:pPr>
      <w:r w:rsidRPr="00166F55">
        <w:rPr>
          <w:szCs w:val="24"/>
        </w:rPr>
        <w:t xml:space="preserve">This is a pilot study. The non-contact intervention is being used to evaluate HR, RR, and temperature in comparison to </w:t>
      </w:r>
      <w:sdt>
        <w:sdtPr>
          <w:rPr>
            <w:szCs w:val="24"/>
          </w:rPr>
          <w:tag w:val="goog_rdk_53"/>
          <w:id w:val="-1346578908"/>
        </w:sdtPr>
        <w:sdtContent>
          <w:ins w:id="78" w:author="Helen Zhang" w:date="2025-07-18T16:56:00Z">
            <w:r w:rsidRPr="00166F55">
              <w:rPr>
                <w:szCs w:val="24"/>
              </w:rPr>
              <w:t xml:space="preserve">standard-of-care </w:t>
            </w:r>
          </w:ins>
        </w:sdtContent>
      </w:sdt>
      <w:r w:rsidRPr="00166F55">
        <w:rPr>
          <w:szCs w:val="24"/>
        </w:rPr>
        <w:t xml:space="preserve">contact methods of collection. The non-inferiority study is being used to show comparison between the two methods to be within </w:t>
      </w:r>
      <w:sdt>
        <w:sdtPr>
          <w:rPr>
            <w:szCs w:val="24"/>
          </w:rPr>
          <w:tag w:val="goog_rdk_54"/>
          <w:id w:val="-130984182"/>
        </w:sdtPr>
        <w:sdtContent>
          <w:ins w:id="79" w:author="Helen Zhang" w:date="2025-07-18T16:55:00Z">
            <w:r w:rsidRPr="00166F55">
              <w:rPr>
                <w:szCs w:val="24"/>
              </w:rPr>
              <w:t>95</w:t>
            </w:r>
          </w:ins>
        </w:sdtContent>
      </w:sdt>
      <w:sdt>
        <w:sdtPr>
          <w:rPr>
            <w:szCs w:val="24"/>
          </w:rPr>
          <w:tag w:val="goog_rdk_55"/>
          <w:id w:val="-1839074431"/>
        </w:sdtPr>
        <w:sdtContent>
          <w:del w:id="80" w:author="Helen Zhang" w:date="2025-07-18T16:55:00Z">
            <w:r w:rsidRPr="00166F55">
              <w:rPr>
                <w:szCs w:val="24"/>
              </w:rPr>
              <w:delText>20</w:delText>
            </w:r>
          </w:del>
        </w:sdtContent>
      </w:sdt>
      <w:r w:rsidRPr="00166F55">
        <w:rPr>
          <w:szCs w:val="24"/>
        </w:rPr>
        <w:t>%.</w:t>
      </w:r>
      <w:sdt>
        <w:sdtPr>
          <w:rPr>
            <w:szCs w:val="24"/>
          </w:rPr>
          <w:tag w:val="goog_rdk_56"/>
          <w:id w:val="-619695504"/>
        </w:sdtPr>
        <w:sdtContent>
          <w:del w:id="81" w:author="Helen Zhang" w:date="2025-07-18T16:56:00Z">
            <w:r w:rsidRPr="00166F55">
              <w:rPr>
                <w:szCs w:val="24"/>
              </w:rPr>
              <w:delText xml:space="preserve"> No potential problems are identified with the chosen study group. </w:delText>
            </w:r>
          </w:del>
        </w:sdtContent>
      </w:sdt>
    </w:p>
    <w:p w14:paraId="0000012C" w14:textId="77777777" w:rsidR="00DD1D0F" w:rsidRPr="00166F55" w:rsidRDefault="00000000">
      <w:pPr>
        <w:pStyle w:val="Heading1"/>
        <w:numPr>
          <w:ilvl w:val="0"/>
          <w:numId w:val="18"/>
        </w:numPr>
      </w:pPr>
      <w:bookmarkStart w:id="82" w:name="_heading=h.1y810tw" w:colFirst="0" w:colLast="0"/>
      <w:bookmarkEnd w:id="82"/>
      <w:r w:rsidRPr="00166F55">
        <w:t>STUDY POPULATION</w:t>
      </w:r>
    </w:p>
    <w:p w14:paraId="0000012D" w14:textId="77777777" w:rsidR="00DD1D0F" w:rsidRPr="00166F55" w:rsidRDefault="00000000">
      <w:pPr>
        <w:pStyle w:val="Heading2"/>
        <w:numPr>
          <w:ilvl w:val="1"/>
          <w:numId w:val="18"/>
        </w:numPr>
      </w:pPr>
      <w:bookmarkStart w:id="83" w:name="_heading=h.4i7ojhp" w:colFirst="0" w:colLast="0"/>
      <w:bookmarkEnd w:id="83"/>
      <w:r w:rsidRPr="00166F55">
        <w:t>Inclusion Criteria</w:t>
      </w:r>
    </w:p>
    <w:p w14:paraId="0000012E" w14:textId="77777777" w:rsidR="00DD1D0F" w:rsidRPr="00166F55" w:rsidRDefault="00000000">
      <w:pPr>
        <w:rPr>
          <w:szCs w:val="24"/>
        </w:rPr>
      </w:pPr>
      <w:proofErr w:type="gramStart"/>
      <w:r w:rsidRPr="00166F55">
        <w:rPr>
          <w:szCs w:val="24"/>
        </w:rPr>
        <w:t>In order to</w:t>
      </w:r>
      <w:proofErr w:type="gramEnd"/>
      <w:r w:rsidRPr="00166F55">
        <w:rPr>
          <w:szCs w:val="24"/>
        </w:rPr>
        <w:t xml:space="preserve"> be eligible to participate in this study, an individual must meet </w:t>
      </w:r>
      <w:proofErr w:type="gramStart"/>
      <w:r w:rsidRPr="00166F55">
        <w:rPr>
          <w:szCs w:val="24"/>
        </w:rPr>
        <w:t>all of</w:t>
      </w:r>
      <w:proofErr w:type="gramEnd"/>
      <w:r w:rsidRPr="00166F55">
        <w:rPr>
          <w:szCs w:val="24"/>
        </w:rPr>
        <w:t xml:space="preserve"> the following criteria:</w:t>
      </w:r>
    </w:p>
    <w:p w14:paraId="0000012F" w14:textId="77777777" w:rsidR="00DD1D0F" w:rsidRPr="00166F55" w:rsidRDefault="00000000">
      <w:pPr>
        <w:numPr>
          <w:ilvl w:val="0"/>
          <w:numId w:val="23"/>
        </w:numPr>
        <w:spacing w:after="0"/>
        <w:rPr>
          <w:szCs w:val="24"/>
        </w:rPr>
      </w:pPr>
      <w:sdt>
        <w:sdtPr>
          <w:rPr>
            <w:szCs w:val="24"/>
          </w:rPr>
          <w:tag w:val="goog_rdk_58"/>
          <w:id w:val="240855593"/>
        </w:sdtPr>
        <w:sdtContent>
          <w:del w:id="84" w:author="Helen Zhang" w:date="2025-07-18T17:08:00Z">
            <w:r w:rsidRPr="00166F55">
              <w:rPr>
                <w:szCs w:val="24"/>
              </w:rPr>
              <w:delText>Normal term newborn infants admitted to the Mother Baby Unit</w:delText>
            </w:r>
          </w:del>
        </w:sdtContent>
      </w:sdt>
    </w:p>
    <w:p w14:paraId="00000130" w14:textId="77777777" w:rsidR="00DD1D0F" w:rsidRPr="00166F55" w:rsidRDefault="00000000">
      <w:pPr>
        <w:numPr>
          <w:ilvl w:val="0"/>
          <w:numId w:val="23"/>
        </w:numPr>
        <w:spacing w:after="0"/>
        <w:rPr>
          <w:szCs w:val="24"/>
        </w:rPr>
      </w:pPr>
      <w:sdt>
        <w:sdtPr>
          <w:rPr>
            <w:szCs w:val="24"/>
          </w:rPr>
          <w:tag w:val="goog_rdk_60"/>
          <w:id w:val="-1976029554"/>
        </w:sdtPr>
        <w:sdtContent>
          <w:del w:id="85" w:author="Helen Zhang" w:date="2025-07-18T17:08:00Z">
            <w:r w:rsidRPr="00166F55">
              <w:rPr>
                <w:szCs w:val="24"/>
              </w:rPr>
              <w:delText>Neonates admitted to the NICU who require routine monitoring of vital signs and are anticipated to be admitted for at least 24 hours</w:delText>
            </w:r>
          </w:del>
        </w:sdtContent>
      </w:sdt>
    </w:p>
    <w:sdt>
      <w:sdtPr>
        <w:rPr>
          <w:szCs w:val="24"/>
        </w:rPr>
        <w:tag w:val="goog_rdk_63"/>
        <w:id w:val="861717763"/>
      </w:sdtPr>
      <w:sdtContent>
        <w:p w14:paraId="00000131" w14:textId="77777777" w:rsidR="00DD1D0F" w:rsidRPr="00166F55" w:rsidRDefault="00000000">
          <w:pPr>
            <w:numPr>
              <w:ilvl w:val="0"/>
              <w:numId w:val="23"/>
            </w:numPr>
            <w:spacing w:before="0" w:after="0"/>
            <w:rPr>
              <w:del w:id="86" w:author="Helen Zhang" w:date="2025-07-18T17:08:00Z"/>
              <w:szCs w:val="24"/>
            </w:rPr>
          </w:pPr>
          <w:sdt>
            <w:sdtPr>
              <w:rPr>
                <w:szCs w:val="24"/>
              </w:rPr>
              <w:tag w:val="goog_rdk_62"/>
              <w:id w:val="-1365672793"/>
            </w:sdtPr>
            <w:sdtContent>
              <w:del w:id="87" w:author="Helen Zhang" w:date="2025-07-18T17:08:00Z">
                <w:r w:rsidRPr="00166F55">
                  <w:rPr>
                    <w:szCs w:val="24"/>
                  </w:rPr>
                  <w:delText>Gestational age &gt; 24 weeks at birth</w:delText>
                </w:r>
              </w:del>
            </w:sdtContent>
          </w:sdt>
        </w:p>
      </w:sdtContent>
    </w:sdt>
    <w:p w14:paraId="00000132" w14:textId="77777777" w:rsidR="00DD1D0F" w:rsidRPr="00166F55" w:rsidRDefault="00000000">
      <w:pPr>
        <w:numPr>
          <w:ilvl w:val="0"/>
          <w:numId w:val="23"/>
        </w:numPr>
        <w:spacing w:before="0" w:after="0"/>
        <w:rPr>
          <w:szCs w:val="24"/>
        </w:rPr>
      </w:pPr>
      <w:sdt>
        <w:sdtPr>
          <w:rPr>
            <w:szCs w:val="24"/>
          </w:rPr>
          <w:tag w:val="goog_rdk_64"/>
          <w:id w:val="1208028533"/>
        </w:sdtPr>
        <w:sdtContent>
          <w:del w:id="88" w:author="Helen Zhang" w:date="2025-07-18T17:08:00Z">
            <w:r w:rsidRPr="00166F55">
              <w:rPr>
                <w:szCs w:val="24"/>
              </w:rPr>
              <w:delText>Birth weight 1000g or greater</w:delText>
            </w:r>
          </w:del>
        </w:sdtContent>
      </w:sdt>
    </w:p>
    <w:sdt>
      <w:sdtPr>
        <w:rPr>
          <w:szCs w:val="24"/>
        </w:rPr>
        <w:tag w:val="goog_rdk_68"/>
        <w:id w:val="-591222012"/>
      </w:sdtPr>
      <w:sdtContent>
        <w:p w14:paraId="00000133" w14:textId="77777777" w:rsidR="00DD1D0F" w:rsidRPr="00166F55" w:rsidRDefault="00000000">
          <w:pPr>
            <w:numPr>
              <w:ilvl w:val="0"/>
              <w:numId w:val="23"/>
            </w:numPr>
            <w:spacing w:before="0"/>
            <w:rPr>
              <w:ins w:id="89" w:author="Helen Zhang" w:date="2025-07-18T16:42:00Z"/>
              <w:szCs w:val="24"/>
            </w:rPr>
          </w:pPr>
          <w:sdt>
            <w:sdtPr>
              <w:rPr>
                <w:szCs w:val="24"/>
              </w:rPr>
              <w:tag w:val="goog_rdk_66"/>
              <w:id w:val="-1511980729"/>
            </w:sdtPr>
            <w:sdtContent>
              <w:del w:id="90" w:author="Helen Zhang" w:date="2025-07-18T16:42:00Z">
                <w:r w:rsidRPr="00166F55">
                  <w:rPr>
                    <w:szCs w:val="24"/>
                  </w:rPr>
                  <w:delText>Parent or legal guardian able to provide informed consent</w:delText>
                </w:r>
              </w:del>
            </w:sdtContent>
          </w:sdt>
          <w:sdt>
            <w:sdtPr>
              <w:rPr>
                <w:szCs w:val="24"/>
              </w:rPr>
              <w:tag w:val="goog_rdk_67"/>
              <w:id w:val="1746477441"/>
            </w:sdtPr>
            <w:sdtContent/>
          </w:sdt>
        </w:p>
      </w:sdtContent>
    </w:sdt>
    <w:sdt>
      <w:sdtPr>
        <w:rPr>
          <w:szCs w:val="24"/>
        </w:rPr>
        <w:tag w:val="goog_rdk_71"/>
        <w:id w:val="1741582171"/>
      </w:sdtPr>
      <w:sdtContent>
        <w:p w14:paraId="00000134" w14:textId="77777777" w:rsidR="00DD1D0F" w:rsidRPr="00166F55" w:rsidRDefault="00000000">
          <w:pPr>
            <w:numPr>
              <w:ilvl w:val="0"/>
              <w:numId w:val="23"/>
            </w:numPr>
            <w:spacing w:after="0"/>
            <w:rPr>
              <w:ins w:id="91" w:author="Helen Zhang" w:date="2025-07-18T16:42:00Z"/>
              <w:szCs w:val="24"/>
            </w:rPr>
          </w:pPr>
          <w:sdt>
            <w:sdtPr>
              <w:rPr>
                <w:szCs w:val="24"/>
              </w:rPr>
              <w:tag w:val="goog_rdk_69"/>
              <w:id w:val="139167991"/>
            </w:sdtPr>
            <w:sdtContent>
              <w:sdt>
                <w:sdtPr>
                  <w:rPr>
                    <w:szCs w:val="24"/>
                  </w:rPr>
                  <w:tag w:val="goog_rdk_70"/>
                  <w:id w:val="-716096269"/>
                </w:sdtPr>
                <w:sdtContent>
                  <w:ins w:id="92" w:author="Helen Zhang" w:date="2025-07-18T16:42:00Z">
                    <w:r w:rsidRPr="00166F55">
                      <w:rPr>
                        <w:szCs w:val="24"/>
                      </w:rPr>
                      <w:t>Admitted to the NICU at UF Health/Shands and anticipated to be admitted for at least 24 hours</w:t>
                    </w:r>
                    <w:r w:rsidRPr="00166F55">
                      <w:rPr>
                        <w:szCs w:val="24"/>
                      </w:rPr>
                      <w:br/>
                    </w:r>
                  </w:ins>
                </w:sdtContent>
              </w:sdt>
            </w:sdtContent>
          </w:sdt>
        </w:p>
      </w:sdtContent>
    </w:sdt>
    <w:sdt>
      <w:sdtPr>
        <w:rPr>
          <w:szCs w:val="24"/>
        </w:rPr>
        <w:tag w:val="goog_rdk_74"/>
        <w:id w:val="-292421335"/>
      </w:sdtPr>
      <w:sdtContent>
        <w:p w14:paraId="00000135" w14:textId="77777777" w:rsidR="00DD1D0F" w:rsidRPr="00166F55" w:rsidRDefault="00000000">
          <w:pPr>
            <w:numPr>
              <w:ilvl w:val="0"/>
              <w:numId w:val="23"/>
            </w:numPr>
            <w:spacing w:before="0" w:after="0"/>
            <w:rPr>
              <w:ins w:id="93" w:author="Helen Zhang" w:date="2025-07-18T16:42:00Z"/>
              <w:szCs w:val="24"/>
            </w:rPr>
          </w:pPr>
          <w:sdt>
            <w:sdtPr>
              <w:rPr>
                <w:szCs w:val="24"/>
              </w:rPr>
              <w:tag w:val="goog_rdk_72"/>
              <w:id w:val="-729205524"/>
            </w:sdtPr>
            <w:sdtContent>
              <w:sdt>
                <w:sdtPr>
                  <w:rPr>
                    <w:szCs w:val="24"/>
                  </w:rPr>
                  <w:tag w:val="goog_rdk_73"/>
                  <w:id w:val="1623153105"/>
                </w:sdtPr>
                <w:sdtContent>
                  <w:ins w:id="94" w:author="Helen Zhang" w:date="2025-07-18T16:42:00Z">
                    <w:r w:rsidRPr="00166F55">
                      <w:rPr>
                        <w:szCs w:val="24"/>
                      </w:rPr>
                      <w:t>Primary English speaking</w:t>
                    </w:r>
                  </w:ins>
                </w:sdtContent>
              </w:sdt>
            </w:sdtContent>
          </w:sdt>
        </w:p>
      </w:sdtContent>
    </w:sdt>
    <w:sdt>
      <w:sdtPr>
        <w:rPr>
          <w:szCs w:val="24"/>
        </w:rPr>
        <w:tag w:val="goog_rdk_77"/>
        <w:id w:val="-1641931757"/>
      </w:sdtPr>
      <w:sdtContent>
        <w:p w14:paraId="00000136" w14:textId="77777777" w:rsidR="00DD1D0F" w:rsidRPr="00166F55" w:rsidRDefault="00000000">
          <w:pPr>
            <w:numPr>
              <w:ilvl w:val="0"/>
              <w:numId w:val="23"/>
            </w:numPr>
            <w:spacing w:before="0" w:after="0"/>
            <w:rPr>
              <w:ins w:id="95" w:author="Helen Zhang" w:date="2025-07-18T16:42:00Z"/>
              <w:szCs w:val="24"/>
            </w:rPr>
          </w:pPr>
          <w:sdt>
            <w:sdtPr>
              <w:rPr>
                <w:szCs w:val="24"/>
              </w:rPr>
              <w:tag w:val="goog_rdk_75"/>
              <w:id w:val="-1109877268"/>
            </w:sdtPr>
            <w:sdtContent>
              <w:sdt>
                <w:sdtPr>
                  <w:rPr>
                    <w:szCs w:val="24"/>
                  </w:rPr>
                  <w:tag w:val="goog_rdk_76"/>
                  <w:id w:val="-1572678105"/>
                </w:sdtPr>
                <w:sdtContent>
                  <w:ins w:id="96" w:author="Helen Zhang" w:date="2025-07-18T16:42:00Z">
                    <w:r w:rsidRPr="00166F55">
                      <w:rPr>
                        <w:szCs w:val="24"/>
                      </w:rPr>
                      <w:t>Clinically stable at the time of enrollment (defined as off invasive mechanical ventilation and not requiring major medical or surgical interventions in the prior 48 hours)</w:t>
                    </w:r>
                    <w:r w:rsidRPr="00166F55">
                      <w:rPr>
                        <w:szCs w:val="24"/>
                      </w:rPr>
                      <w:br/>
                    </w:r>
                  </w:ins>
                </w:sdtContent>
              </w:sdt>
            </w:sdtContent>
          </w:sdt>
        </w:p>
      </w:sdtContent>
    </w:sdt>
    <w:sdt>
      <w:sdtPr>
        <w:rPr>
          <w:szCs w:val="24"/>
        </w:rPr>
        <w:tag w:val="goog_rdk_80"/>
        <w:id w:val="-640310603"/>
      </w:sdtPr>
      <w:sdtContent>
        <w:p w14:paraId="00000137" w14:textId="77777777" w:rsidR="00DD1D0F" w:rsidRPr="00166F55" w:rsidRDefault="00000000">
          <w:pPr>
            <w:numPr>
              <w:ilvl w:val="0"/>
              <w:numId w:val="23"/>
            </w:numPr>
            <w:spacing w:before="0" w:after="0"/>
            <w:rPr>
              <w:ins w:id="97" w:author="Helen Zhang" w:date="2025-07-18T16:42:00Z"/>
              <w:szCs w:val="24"/>
            </w:rPr>
          </w:pPr>
          <w:sdt>
            <w:sdtPr>
              <w:rPr>
                <w:szCs w:val="24"/>
              </w:rPr>
              <w:tag w:val="goog_rdk_78"/>
              <w:id w:val="141674868"/>
            </w:sdtPr>
            <w:sdtContent>
              <w:sdt>
                <w:sdtPr>
                  <w:rPr>
                    <w:szCs w:val="24"/>
                  </w:rPr>
                  <w:tag w:val="goog_rdk_79"/>
                  <w:id w:val="-775272854"/>
                </w:sdtPr>
                <w:sdtContent>
                  <w:ins w:id="98" w:author="Helen Zhang" w:date="2025-07-18T16:42:00Z">
                    <w:r w:rsidRPr="00166F55">
                      <w:rPr>
                        <w:szCs w:val="24"/>
                      </w:rPr>
                      <w:t>Meet one of the following gestational age and birth weight categories:</w:t>
                    </w:r>
                    <w:r w:rsidRPr="00166F55">
                      <w:rPr>
                        <w:szCs w:val="24"/>
                      </w:rPr>
                      <w:br/>
                    </w:r>
                  </w:ins>
                </w:sdtContent>
              </w:sdt>
            </w:sdtContent>
          </w:sdt>
        </w:p>
      </w:sdtContent>
    </w:sdt>
    <w:sdt>
      <w:sdtPr>
        <w:rPr>
          <w:szCs w:val="24"/>
        </w:rPr>
        <w:tag w:val="goog_rdk_84"/>
        <w:id w:val="192573073"/>
      </w:sdtPr>
      <w:sdtContent>
        <w:p w14:paraId="00000138" w14:textId="77777777" w:rsidR="00DD1D0F" w:rsidRPr="00166F55" w:rsidRDefault="00000000">
          <w:pPr>
            <w:numPr>
              <w:ilvl w:val="1"/>
              <w:numId w:val="23"/>
            </w:numPr>
            <w:spacing w:before="0" w:after="0"/>
            <w:rPr>
              <w:ins w:id="99" w:author="Helen Zhang" w:date="2025-07-18T16:42:00Z"/>
              <w:szCs w:val="24"/>
            </w:rPr>
          </w:pPr>
          <w:sdt>
            <w:sdtPr>
              <w:rPr>
                <w:szCs w:val="24"/>
              </w:rPr>
              <w:tag w:val="goog_rdk_81"/>
              <w:id w:val="-559721305"/>
            </w:sdtPr>
            <w:sdtContent>
              <w:sdt>
                <w:sdtPr>
                  <w:rPr>
                    <w:szCs w:val="24"/>
                  </w:rPr>
                  <w:tag w:val="goog_rdk_82"/>
                  <w:id w:val="-1007491461"/>
                </w:sdtPr>
                <w:sdtContent>
                  <w:ins w:id="100" w:author="Helen Zhang" w:date="2025-07-18T16:42:00Z">
                    <w:r w:rsidRPr="00166F55">
                      <w:rPr>
                        <w:b/>
                        <w:szCs w:val="24"/>
                        <w:rPrChange w:id="101" w:author="Helen Zhang" w:date="2025-07-18T16:42:00Z">
                          <w:rPr>
                            <w:sz w:val="22"/>
                          </w:rPr>
                        </w:rPrChange>
                      </w:rPr>
                      <w:t>Term infants</w:t>
                    </w:r>
                  </w:ins>
                </w:sdtContent>
              </w:sdt>
              <w:customXmlInsRangeStart w:id="102" w:author="Helen Zhang" w:date="2025-07-18T16:42:00Z"/>
              <w:sdt>
                <w:sdtPr>
                  <w:rPr>
                    <w:szCs w:val="24"/>
                  </w:rPr>
                  <w:tag w:val="goog_rdk_83"/>
                  <w:id w:val="511329466"/>
                </w:sdtPr>
                <w:sdtContent>
                  <w:customXmlInsRangeEnd w:id="102"/>
                  <w:ins w:id="103" w:author="Helen Zhang" w:date="2025-07-18T16:42:00Z">
                    <w:r w:rsidRPr="00166F55">
                      <w:rPr>
                        <w:szCs w:val="24"/>
                      </w:rPr>
                      <w:t>: 37 0/7 to 41 6/7 weeks GA and birth weight &gt;2,500 g</w:t>
                    </w:r>
                    <w:r w:rsidRPr="00166F55">
                      <w:rPr>
                        <w:szCs w:val="24"/>
                      </w:rPr>
                      <w:br/>
                    </w:r>
                  </w:ins>
                  <w:customXmlInsRangeStart w:id="104" w:author="Helen Zhang" w:date="2025-07-18T16:42:00Z"/>
                </w:sdtContent>
              </w:sdt>
              <w:customXmlInsRangeEnd w:id="104"/>
            </w:sdtContent>
          </w:sdt>
        </w:p>
      </w:sdtContent>
    </w:sdt>
    <w:sdt>
      <w:sdtPr>
        <w:rPr>
          <w:szCs w:val="24"/>
        </w:rPr>
        <w:tag w:val="goog_rdk_88"/>
        <w:id w:val="281521429"/>
      </w:sdtPr>
      <w:sdtContent>
        <w:p w14:paraId="00000139" w14:textId="77777777" w:rsidR="00DD1D0F" w:rsidRPr="00166F55" w:rsidRDefault="00000000">
          <w:pPr>
            <w:numPr>
              <w:ilvl w:val="1"/>
              <w:numId w:val="23"/>
            </w:numPr>
            <w:spacing w:before="0" w:after="0"/>
            <w:rPr>
              <w:ins w:id="105" w:author="Helen Zhang" w:date="2025-07-18T16:42:00Z"/>
              <w:szCs w:val="24"/>
            </w:rPr>
          </w:pPr>
          <w:sdt>
            <w:sdtPr>
              <w:rPr>
                <w:szCs w:val="24"/>
              </w:rPr>
              <w:tag w:val="goog_rdk_85"/>
              <w:id w:val="-122202288"/>
            </w:sdtPr>
            <w:sdtContent>
              <w:sdt>
                <w:sdtPr>
                  <w:rPr>
                    <w:szCs w:val="24"/>
                  </w:rPr>
                  <w:tag w:val="goog_rdk_86"/>
                  <w:id w:val="-1669601721"/>
                </w:sdtPr>
                <w:sdtContent>
                  <w:ins w:id="106" w:author="Helen Zhang" w:date="2025-07-18T16:42:00Z">
                    <w:r w:rsidRPr="00166F55">
                      <w:rPr>
                        <w:b/>
                        <w:szCs w:val="24"/>
                        <w:rPrChange w:id="107" w:author="Helen Zhang" w:date="2025-07-18T16:42:00Z">
                          <w:rPr>
                            <w:sz w:val="22"/>
                          </w:rPr>
                        </w:rPrChange>
                      </w:rPr>
                      <w:t>Late preterm infants</w:t>
                    </w:r>
                  </w:ins>
                </w:sdtContent>
              </w:sdt>
              <w:customXmlInsRangeStart w:id="108" w:author="Helen Zhang" w:date="2025-07-18T16:42:00Z"/>
              <w:sdt>
                <w:sdtPr>
                  <w:rPr>
                    <w:szCs w:val="24"/>
                  </w:rPr>
                  <w:tag w:val="goog_rdk_87"/>
                  <w:id w:val="-879720307"/>
                </w:sdtPr>
                <w:sdtContent>
                  <w:customXmlInsRangeEnd w:id="108"/>
                  <w:ins w:id="109" w:author="Helen Zhang" w:date="2025-07-18T16:42:00Z">
                    <w:r w:rsidRPr="00166F55">
                      <w:rPr>
                        <w:szCs w:val="24"/>
                      </w:rPr>
                      <w:t>: 34 0/7 to 36 6/7 weeks GA and birth weight &gt;2,500 g</w:t>
                    </w:r>
                    <w:r w:rsidRPr="00166F55">
                      <w:rPr>
                        <w:szCs w:val="24"/>
                      </w:rPr>
                      <w:br/>
                    </w:r>
                  </w:ins>
                  <w:customXmlInsRangeStart w:id="110" w:author="Helen Zhang" w:date="2025-07-18T16:42:00Z"/>
                </w:sdtContent>
              </w:sdt>
              <w:customXmlInsRangeEnd w:id="110"/>
            </w:sdtContent>
          </w:sdt>
        </w:p>
      </w:sdtContent>
    </w:sdt>
    <w:sdt>
      <w:sdtPr>
        <w:rPr>
          <w:szCs w:val="24"/>
        </w:rPr>
        <w:tag w:val="goog_rdk_92"/>
        <w:id w:val="637208936"/>
      </w:sdtPr>
      <w:sdtContent>
        <w:p w14:paraId="0000013A" w14:textId="77777777" w:rsidR="00DD1D0F" w:rsidRPr="00166F55" w:rsidRDefault="00000000">
          <w:pPr>
            <w:numPr>
              <w:ilvl w:val="1"/>
              <w:numId w:val="23"/>
            </w:numPr>
            <w:spacing w:before="0" w:after="0"/>
            <w:rPr>
              <w:ins w:id="111" w:author="Helen Zhang" w:date="2025-07-18T16:42:00Z"/>
              <w:szCs w:val="24"/>
            </w:rPr>
          </w:pPr>
          <w:sdt>
            <w:sdtPr>
              <w:rPr>
                <w:szCs w:val="24"/>
              </w:rPr>
              <w:tag w:val="goog_rdk_89"/>
              <w:id w:val="-1033338583"/>
            </w:sdtPr>
            <w:sdtContent>
              <w:sdt>
                <w:sdtPr>
                  <w:rPr>
                    <w:szCs w:val="24"/>
                  </w:rPr>
                  <w:tag w:val="goog_rdk_90"/>
                  <w:id w:val="665223403"/>
                </w:sdtPr>
                <w:sdtContent>
                  <w:ins w:id="112" w:author="Helen Zhang" w:date="2025-07-18T16:42:00Z">
                    <w:r w:rsidRPr="00166F55">
                      <w:rPr>
                        <w:b/>
                        <w:szCs w:val="24"/>
                        <w:rPrChange w:id="113" w:author="Helen Zhang" w:date="2025-07-18T16:42:00Z">
                          <w:rPr>
                            <w:sz w:val="22"/>
                          </w:rPr>
                        </w:rPrChange>
                      </w:rPr>
                      <w:t>Low birth weight (LBW) preterm infants</w:t>
                    </w:r>
                  </w:ins>
                </w:sdtContent>
              </w:sdt>
              <w:customXmlInsRangeStart w:id="114" w:author="Helen Zhang" w:date="2025-07-18T16:42:00Z"/>
              <w:sdt>
                <w:sdtPr>
                  <w:rPr>
                    <w:szCs w:val="24"/>
                  </w:rPr>
                  <w:tag w:val="goog_rdk_91"/>
                  <w:id w:val="1800565692"/>
                </w:sdtPr>
                <w:sdtContent>
                  <w:customXmlInsRangeEnd w:id="114"/>
                  <w:ins w:id="115" w:author="Helen Zhang" w:date="2025-07-18T16:42:00Z">
                    <w:r w:rsidRPr="00166F55">
                      <w:rPr>
                        <w:szCs w:val="24"/>
                      </w:rPr>
                      <w:t>: 28 0/7 to 33 6/7 weeks GA and birth weight 1,500–2,500 g</w:t>
                    </w:r>
                    <w:r w:rsidRPr="00166F55">
                      <w:rPr>
                        <w:szCs w:val="24"/>
                      </w:rPr>
                      <w:br/>
                    </w:r>
                  </w:ins>
                  <w:customXmlInsRangeStart w:id="116" w:author="Helen Zhang" w:date="2025-07-18T16:42:00Z"/>
                </w:sdtContent>
              </w:sdt>
              <w:customXmlInsRangeEnd w:id="116"/>
            </w:sdtContent>
          </w:sdt>
        </w:p>
      </w:sdtContent>
    </w:sdt>
    <w:sdt>
      <w:sdtPr>
        <w:rPr>
          <w:szCs w:val="24"/>
        </w:rPr>
        <w:tag w:val="goog_rdk_95"/>
        <w:id w:val="1599731926"/>
      </w:sdtPr>
      <w:sdtContent>
        <w:p w14:paraId="0000013B" w14:textId="77777777" w:rsidR="00DD1D0F" w:rsidRPr="00166F55" w:rsidRDefault="00000000">
          <w:pPr>
            <w:numPr>
              <w:ilvl w:val="0"/>
              <w:numId w:val="23"/>
            </w:numPr>
            <w:spacing w:before="0" w:after="0"/>
            <w:rPr>
              <w:ins w:id="117" w:author="Helen Zhang" w:date="2025-07-18T16:42:00Z"/>
              <w:szCs w:val="24"/>
            </w:rPr>
          </w:pPr>
          <w:sdt>
            <w:sdtPr>
              <w:rPr>
                <w:szCs w:val="24"/>
              </w:rPr>
              <w:tag w:val="goog_rdk_93"/>
              <w:id w:val="-2469368"/>
            </w:sdtPr>
            <w:sdtContent>
              <w:sdt>
                <w:sdtPr>
                  <w:rPr>
                    <w:szCs w:val="24"/>
                  </w:rPr>
                  <w:tag w:val="goog_rdk_94"/>
                  <w:id w:val="-80886513"/>
                </w:sdtPr>
                <w:sdtContent>
                  <w:ins w:id="118" w:author="Helen Zhang" w:date="2025-07-18T16:42:00Z">
                    <w:r w:rsidRPr="00166F55">
                      <w:rPr>
                        <w:szCs w:val="24"/>
                      </w:rPr>
                      <w:t>Parent(s) or legal guardian(s) available and capable of providing informed consent</w:t>
                    </w:r>
                    <w:r w:rsidRPr="00166F55">
                      <w:rPr>
                        <w:szCs w:val="24"/>
                      </w:rPr>
                      <w:br/>
                    </w:r>
                  </w:ins>
                </w:sdtContent>
              </w:sdt>
            </w:sdtContent>
          </w:sdt>
        </w:p>
      </w:sdtContent>
    </w:sdt>
    <w:sdt>
      <w:sdtPr>
        <w:rPr>
          <w:szCs w:val="24"/>
        </w:rPr>
        <w:tag w:val="goog_rdk_96"/>
        <w:id w:val="447703525"/>
      </w:sdtPr>
      <w:sdtContent>
        <w:p w14:paraId="0000013C" w14:textId="77777777" w:rsidR="00DD1D0F" w:rsidRPr="00166F55" w:rsidRDefault="00000000" w:rsidP="00DD1D0F">
          <w:pPr>
            <w:spacing w:before="240" w:after="240"/>
            <w:rPr>
              <w:rFonts w:eastAsia="Arial"/>
              <w:color w:val="000000"/>
              <w:szCs w:val="24"/>
              <w:rPrChange w:id="119" w:author="Helen Zhang" w:date="2025-07-18T16:42:00Z">
                <w:rPr>
                  <w:sz w:val="22"/>
                </w:rPr>
              </w:rPrChange>
            </w:rPr>
            <w:pPrChange w:id="120" w:author="Helen Zhang" w:date="2025-07-18T16:42:00Z">
              <w:pPr>
                <w:numPr>
                  <w:numId w:val="23"/>
                </w:numPr>
                <w:spacing w:before="0"/>
                <w:ind w:left="720" w:hanging="360"/>
              </w:pPr>
            </w:pPrChange>
          </w:pPr>
        </w:p>
      </w:sdtContent>
    </w:sdt>
    <w:p w14:paraId="0000013D" w14:textId="77777777" w:rsidR="00DD1D0F" w:rsidRPr="00166F55" w:rsidRDefault="00000000">
      <w:pPr>
        <w:pStyle w:val="Heading2"/>
        <w:numPr>
          <w:ilvl w:val="1"/>
          <w:numId w:val="18"/>
        </w:numPr>
      </w:pPr>
      <w:r w:rsidRPr="00166F55">
        <w:t>Exclusion Criteria</w:t>
      </w:r>
    </w:p>
    <w:p w14:paraId="0000013E" w14:textId="77777777" w:rsidR="00DD1D0F" w:rsidRPr="00166F55" w:rsidRDefault="00000000">
      <w:pPr>
        <w:rPr>
          <w:szCs w:val="24"/>
        </w:rPr>
      </w:pPr>
      <w:bookmarkStart w:id="121" w:name="_heading=h.1ci93xb" w:colFirst="0" w:colLast="0"/>
      <w:bookmarkEnd w:id="121"/>
      <w:r w:rsidRPr="00166F55">
        <w:rPr>
          <w:szCs w:val="24"/>
        </w:rPr>
        <w:t>An individual who meets any of the following criteria will be excluded from participation in this study:</w:t>
      </w:r>
    </w:p>
    <w:sdt>
      <w:sdtPr>
        <w:rPr>
          <w:szCs w:val="24"/>
        </w:rPr>
        <w:tag w:val="goog_rdk_100"/>
        <w:id w:val="-956657853"/>
      </w:sdtPr>
      <w:sdtContent>
        <w:p w14:paraId="0000013F" w14:textId="77777777" w:rsidR="00DD1D0F" w:rsidRPr="00166F55" w:rsidRDefault="00000000">
          <w:pPr>
            <w:numPr>
              <w:ilvl w:val="0"/>
              <w:numId w:val="21"/>
            </w:numPr>
            <w:spacing w:before="240" w:after="0"/>
            <w:rPr>
              <w:ins w:id="122" w:author="Helen Zhang" w:date="2025-07-18T17:12:00Z"/>
              <w:szCs w:val="24"/>
            </w:rPr>
          </w:pPr>
          <w:sdt>
            <w:sdtPr>
              <w:rPr>
                <w:szCs w:val="24"/>
              </w:rPr>
              <w:tag w:val="goog_rdk_98"/>
              <w:id w:val="-1092055461"/>
            </w:sdtPr>
            <w:sdtContent>
              <w:sdt>
                <w:sdtPr>
                  <w:rPr>
                    <w:szCs w:val="24"/>
                  </w:rPr>
                  <w:tag w:val="goog_rdk_99"/>
                  <w:id w:val="402108467"/>
                </w:sdtPr>
                <w:sdtContent>
                  <w:ins w:id="123" w:author="Helen Zhang" w:date="2025-07-18T17:12:00Z">
                    <w:r w:rsidRPr="00166F55">
                      <w:rPr>
                        <w:szCs w:val="24"/>
                      </w:rPr>
                      <w:t>Major congenital anomalies</w:t>
                    </w:r>
                    <w:r w:rsidRPr="00166F55">
                      <w:rPr>
                        <w:szCs w:val="24"/>
                      </w:rPr>
                      <w:br/>
                    </w:r>
                  </w:ins>
                </w:sdtContent>
              </w:sdt>
            </w:sdtContent>
          </w:sdt>
        </w:p>
      </w:sdtContent>
    </w:sdt>
    <w:sdt>
      <w:sdtPr>
        <w:rPr>
          <w:szCs w:val="24"/>
        </w:rPr>
        <w:tag w:val="goog_rdk_103"/>
        <w:id w:val="1247139343"/>
      </w:sdtPr>
      <w:sdtContent>
        <w:p w14:paraId="00000140" w14:textId="77777777" w:rsidR="00DD1D0F" w:rsidRPr="00166F55" w:rsidRDefault="00000000">
          <w:pPr>
            <w:numPr>
              <w:ilvl w:val="0"/>
              <w:numId w:val="21"/>
            </w:numPr>
            <w:spacing w:before="0" w:after="0"/>
            <w:rPr>
              <w:ins w:id="124" w:author="Helen Zhang" w:date="2025-07-18T17:12:00Z"/>
              <w:szCs w:val="24"/>
            </w:rPr>
          </w:pPr>
          <w:sdt>
            <w:sdtPr>
              <w:rPr>
                <w:szCs w:val="24"/>
              </w:rPr>
              <w:tag w:val="goog_rdk_101"/>
              <w:id w:val="433178410"/>
            </w:sdtPr>
            <w:sdtContent>
              <w:sdt>
                <w:sdtPr>
                  <w:rPr>
                    <w:szCs w:val="24"/>
                  </w:rPr>
                  <w:tag w:val="goog_rdk_102"/>
                  <w:id w:val="254585397"/>
                </w:sdtPr>
                <w:sdtContent>
                  <w:ins w:id="125" w:author="Helen Zhang" w:date="2025-07-18T17:12:00Z">
                    <w:r w:rsidRPr="00166F55">
                      <w:rPr>
                        <w:szCs w:val="24"/>
                      </w:rPr>
                      <w:t>Current or recent (within 48 hours) clinical instability which may impact blood flow and accuracy of doppler measurements (e.g., requiring inotropes, invasive ventilation, shock)</w:t>
                    </w:r>
                    <w:r w:rsidRPr="00166F55">
                      <w:rPr>
                        <w:szCs w:val="24"/>
                      </w:rPr>
                      <w:br/>
                    </w:r>
                  </w:ins>
                </w:sdtContent>
              </w:sdt>
            </w:sdtContent>
          </w:sdt>
        </w:p>
      </w:sdtContent>
    </w:sdt>
    <w:sdt>
      <w:sdtPr>
        <w:rPr>
          <w:szCs w:val="24"/>
        </w:rPr>
        <w:tag w:val="goog_rdk_106"/>
        <w:id w:val="-2146190037"/>
      </w:sdtPr>
      <w:sdtContent>
        <w:p w14:paraId="00000141" w14:textId="77777777" w:rsidR="00DD1D0F" w:rsidRPr="00166F55" w:rsidRDefault="00000000">
          <w:pPr>
            <w:numPr>
              <w:ilvl w:val="0"/>
              <w:numId w:val="21"/>
            </w:numPr>
            <w:spacing w:before="0" w:after="0"/>
            <w:rPr>
              <w:ins w:id="126" w:author="Helen Zhang" w:date="2025-07-18T17:12:00Z"/>
              <w:szCs w:val="24"/>
            </w:rPr>
          </w:pPr>
          <w:sdt>
            <w:sdtPr>
              <w:rPr>
                <w:szCs w:val="24"/>
              </w:rPr>
              <w:tag w:val="goog_rdk_104"/>
              <w:id w:val="-574952541"/>
            </w:sdtPr>
            <w:sdtContent>
              <w:sdt>
                <w:sdtPr>
                  <w:rPr>
                    <w:szCs w:val="24"/>
                  </w:rPr>
                  <w:tag w:val="goog_rdk_105"/>
                  <w:id w:val="1140161786"/>
                </w:sdtPr>
                <w:sdtContent>
                  <w:ins w:id="127" w:author="Helen Zhang" w:date="2025-07-18T17:12:00Z">
                    <w:r w:rsidRPr="00166F55">
                      <w:rPr>
                        <w:szCs w:val="24"/>
                      </w:rPr>
                      <w:t>Anticipated discharge within 24 hours</w:t>
                    </w:r>
                  </w:ins>
                </w:sdtContent>
              </w:sdt>
            </w:sdtContent>
          </w:sdt>
        </w:p>
      </w:sdtContent>
    </w:sdt>
    <w:bookmarkStart w:id="128" w:name="_heading=h.6axz2lhnqdhm" w:colFirst="0" w:colLast="0"/>
    <w:bookmarkEnd w:id="128"/>
    <w:p w14:paraId="00000142" w14:textId="77777777" w:rsidR="00DD1D0F" w:rsidRPr="00166F55" w:rsidRDefault="00000000">
      <w:pPr>
        <w:numPr>
          <w:ilvl w:val="0"/>
          <w:numId w:val="21"/>
        </w:numPr>
        <w:spacing w:after="0"/>
        <w:rPr>
          <w:szCs w:val="24"/>
        </w:rPr>
      </w:pPr>
      <w:sdt>
        <w:sdtPr>
          <w:rPr>
            <w:szCs w:val="24"/>
          </w:rPr>
          <w:tag w:val="goog_rdk_107"/>
          <w:id w:val="-744261994"/>
        </w:sdtPr>
        <w:sdtContent>
          <w:ins w:id="129" w:author="Helen Zhang" w:date="2025-07-18T17:12:00Z">
            <w:r w:rsidRPr="00166F55">
              <w:rPr>
                <w:szCs w:val="24"/>
              </w:rPr>
              <w:t>Infants who do not meet the weight criteria as defined in the inclusion criteria: &gt;</w:t>
            </w:r>
          </w:ins>
          <w:sdt>
            <w:sdtPr>
              <w:rPr>
                <w:szCs w:val="24"/>
              </w:rPr>
              <w:tag w:val="goog_rdk_108"/>
              <w:id w:val="914271858"/>
            </w:sdtPr>
            <w:sdtContent>
              <w:ins w:id="130" w:author="Helen Zhang" w:date="2025-07-18T17:12:00Z">
                <w:r w:rsidRPr="00166F55">
                  <w:rPr>
                    <w:szCs w:val="24"/>
                  </w:rPr>
                  <w:t>28 0/7 to 33 6/7 weeks GA and &gt; birth weight 1,500–2,500 g</w:t>
                </w:r>
              </w:ins>
            </w:sdtContent>
          </w:sdt>
          <w:ins w:id="131" w:author="Helen Zhang" w:date="2025-07-18T17:12:00Z">
            <w:r w:rsidRPr="00166F55">
              <w:rPr>
                <w:szCs w:val="24"/>
              </w:rPr>
              <w:t xml:space="preserve">. </w:t>
            </w:r>
          </w:ins>
        </w:sdtContent>
      </w:sdt>
      <w:sdt>
        <w:sdtPr>
          <w:rPr>
            <w:szCs w:val="24"/>
          </w:rPr>
          <w:tag w:val="goog_rdk_109"/>
          <w:id w:val="1506567608"/>
        </w:sdtPr>
        <w:sdtContent>
          <w:del w:id="132" w:author="Helen Zhang" w:date="2025-07-18T17:12:00Z">
            <w:r w:rsidRPr="00166F55">
              <w:rPr>
                <w:szCs w:val="24"/>
              </w:rPr>
              <w:delText>Extreme prematurity or extremely low birthweight infants (infants &lt;1kg or born before 28 weeks gestation) where development may not be adequate for reliable doppler measurements</w:delText>
            </w:r>
          </w:del>
        </w:sdtContent>
      </w:sdt>
    </w:p>
    <w:p w14:paraId="00000143" w14:textId="77777777" w:rsidR="00DD1D0F" w:rsidRPr="00166F55" w:rsidRDefault="00000000">
      <w:pPr>
        <w:numPr>
          <w:ilvl w:val="0"/>
          <w:numId w:val="21"/>
        </w:numPr>
        <w:spacing w:before="0" w:after="0"/>
        <w:rPr>
          <w:szCs w:val="24"/>
        </w:rPr>
      </w:pPr>
      <w:bookmarkStart w:id="133" w:name="_heading=h.vss7fgusdzvb" w:colFirst="0" w:colLast="0"/>
      <w:bookmarkEnd w:id="133"/>
      <w:r w:rsidRPr="00166F55">
        <w:rPr>
          <w:szCs w:val="24"/>
        </w:rPr>
        <w:t>Infants with severe skin conditions that might interfere with accuracy of measurements</w:t>
      </w:r>
      <w:sdt>
        <w:sdtPr>
          <w:rPr>
            <w:szCs w:val="24"/>
          </w:rPr>
          <w:tag w:val="goog_rdk_110"/>
          <w:id w:val="961199491"/>
        </w:sdtPr>
        <w:sdtContent>
          <w:ins w:id="134" w:author="Helen Zhang" w:date="2025-07-18T17:13:00Z">
            <w:r w:rsidRPr="00166F55">
              <w:rPr>
                <w:szCs w:val="24"/>
              </w:rPr>
              <w:t>.</w:t>
            </w:r>
          </w:ins>
        </w:sdtContent>
      </w:sdt>
    </w:p>
    <w:bookmarkStart w:id="135" w:name="_heading=h.84vadwfnviw" w:colFirst="0" w:colLast="0" w:displacedByCustomXml="next"/>
    <w:bookmarkEnd w:id="135" w:displacedByCustomXml="next"/>
    <w:sdt>
      <w:sdtPr>
        <w:rPr>
          <w:szCs w:val="24"/>
        </w:rPr>
        <w:tag w:val="goog_rdk_113"/>
        <w:id w:val="-1970257771"/>
      </w:sdtPr>
      <w:sdtContent>
        <w:p w14:paraId="00000144" w14:textId="77777777" w:rsidR="00DD1D0F" w:rsidRPr="00166F55" w:rsidRDefault="00000000">
          <w:pPr>
            <w:numPr>
              <w:ilvl w:val="0"/>
              <w:numId w:val="21"/>
            </w:numPr>
            <w:spacing w:before="0" w:after="0"/>
            <w:rPr>
              <w:del w:id="136" w:author="Helen Zhang" w:date="2025-07-18T17:14:00Z"/>
              <w:szCs w:val="24"/>
            </w:rPr>
          </w:pPr>
          <w:sdt>
            <w:sdtPr>
              <w:rPr>
                <w:szCs w:val="24"/>
              </w:rPr>
              <w:tag w:val="goog_rdk_112"/>
              <w:id w:val="526931164"/>
            </w:sdtPr>
            <w:sdtContent>
              <w:del w:id="137" w:author="Helen Zhang" w:date="2025-07-18T17:14:00Z">
                <w:r w:rsidRPr="00166F55">
                  <w:rPr>
                    <w:szCs w:val="24"/>
                  </w:rPr>
                  <w:delText>Severe hemodynamic instability or other conditions which may impact blood flow and accuracy of doppler measurements including hypotension, arrhythmias, cardiac failure, congenital heart defects, severe anemia</w:delText>
                </w:r>
              </w:del>
            </w:sdtContent>
          </w:sdt>
        </w:p>
      </w:sdtContent>
    </w:sdt>
    <w:bookmarkStart w:id="138" w:name="_heading=h.xld6puhqn8h6" w:colFirst="0" w:colLast="0"/>
    <w:bookmarkEnd w:id="138"/>
    <w:p w14:paraId="00000145" w14:textId="77777777" w:rsidR="00DD1D0F" w:rsidRPr="00166F55" w:rsidRDefault="00000000">
      <w:pPr>
        <w:numPr>
          <w:ilvl w:val="0"/>
          <w:numId w:val="21"/>
        </w:numPr>
        <w:spacing w:before="0" w:after="0"/>
        <w:rPr>
          <w:szCs w:val="24"/>
        </w:rPr>
      </w:pPr>
      <w:sdt>
        <w:sdtPr>
          <w:rPr>
            <w:szCs w:val="24"/>
          </w:rPr>
          <w:tag w:val="goog_rdk_114"/>
          <w:id w:val="-2146421535"/>
        </w:sdtPr>
        <w:sdtContent>
          <w:del w:id="139" w:author="Helen Zhang" w:date="2025-07-18T17:14:00Z">
            <w:r w:rsidRPr="00166F55">
              <w:rPr>
                <w:szCs w:val="24"/>
              </w:rPr>
              <w:delText>Severe respiratory distress or respiratory failure requiring invasive ventilation with high frequency oscillatory ventilation (HFOV) or high frequency jet ventilation (HFJV) which may impact accuracy of measurements</w:delText>
            </w:r>
          </w:del>
        </w:sdtContent>
      </w:sdt>
    </w:p>
    <w:p w14:paraId="00000146" w14:textId="77777777" w:rsidR="00DD1D0F" w:rsidRPr="00166F55" w:rsidRDefault="00000000">
      <w:pPr>
        <w:numPr>
          <w:ilvl w:val="0"/>
          <w:numId w:val="21"/>
        </w:numPr>
        <w:spacing w:before="0" w:after="0"/>
        <w:rPr>
          <w:szCs w:val="24"/>
        </w:rPr>
      </w:pPr>
      <w:bookmarkStart w:id="140" w:name="_heading=h.enzyecp9fa7u" w:colFirst="0" w:colLast="0"/>
      <w:bookmarkEnd w:id="140"/>
      <w:r w:rsidRPr="00166F55">
        <w:rPr>
          <w:szCs w:val="24"/>
        </w:rPr>
        <w:t>Presence of implanted medical devices (</w:t>
      </w:r>
      <w:proofErr w:type="spellStart"/>
      <w:r w:rsidRPr="00166F55">
        <w:rPr>
          <w:szCs w:val="24"/>
        </w:rPr>
        <w:t>eg.</w:t>
      </w:r>
      <w:proofErr w:type="spellEnd"/>
      <w:r w:rsidRPr="00166F55">
        <w:rPr>
          <w:szCs w:val="24"/>
        </w:rPr>
        <w:t xml:space="preserve"> pacemakers, ventricular assist devices) that may interfere with measurements </w:t>
      </w:r>
    </w:p>
    <w:p w14:paraId="00000147" w14:textId="77777777" w:rsidR="00DD1D0F" w:rsidRPr="00166F55" w:rsidRDefault="00000000">
      <w:pPr>
        <w:numPr>
          <w:ilvl w:val="0"/>
          <w:numId w:val="21"/>
        </w:numPr>
        <w:spacing w:before="0"/>
        <w:rPr>
          <w:szCs w:val="24"/>
        </w:rPr>
      </w:pPr>
      <w:bookmarkStart w:id="141" w:name="_heading=h.mtxu59c2wkjp" w:colFirst="0" w:colLast="0"/>
      <w:bookmarkEnd w:id="141"/>
      <w:r w:rsidRPr="00166F55">
        <w:rPr>
          <w:szCs w:val="24"/>
        </w:rPr>
        <w:t>Infants whose parents or guardians are unable to provide informed consent for participation in this study</w:t>
      </w:r>
    </w:p>
    <w:p w14:paraId="00000148" w14:textId="77777777" w:rsidR="00DD1D0F" w:rsidRPr="00166F55" w:rsidRDefault="00000000">
      <w:pPr>
        <w:pStyle w:val="Heading2"/>
        <w:numPr>
          <w:ilvl w:val="1"/>
          <w:numId w:val="18"/>
        </w:numPr>
      </w:pPr>
      <w:bookmarkStart w:id="142" w:name="_heading=h.3whwml4" w:colFirst="0" w:colLast="0"/>
      <w:bookmarkEnd w:id="142"/>
      <w:r w:rsidRPr="00166F55">
        <w:t>Inclusion of Vulnerable Participants</w:t>
      </w:r>
    </w:p>
    <w:p w14:paraId="00000149" w14:textId="77777777" w:rsidR="00DD1D0F" w:rsidRPr="00166F55" w:rsidRDefault="00000000">
      <w:pPr>
        <w:numPr>
          <w:ilvl w:val="0"/>
          <w:numId w:val="13"/>
        </w:numPr>
        <w:spacing w:before="0" w:after="0"/>
        <w:rPr>
          <w:szCs w:val="24"/>
        </w:rPr>
      </w:pPr>
      <w:r w:rsidRPr="00166F55">
        <w:rPr>
          <w:szCs w:val="24"/>
        </w:rPr>
        <w:t>This study will include neonates admitted to the neonatal intensive care unit (NICU) who are considered vulnerable participants.</w:t>
      </w:r>
      <w:sdt>
        <w:sdtPr>
          <w:rPr>
            <w:szCs w:val="24"/>
          </w:rPr>
          <w:tag w:val="goog_rdk_115"/>
          <w:id w:val="233540241"/>
        </w:sdtPr>
        <w:sdtContent>
          <w:del w:id="143" w:author="Helen Zhang" w:date="2025-07-18T17:15:00Z">
            <w:r w:rsidRPr="00166F55">
              <w:rPr>
                <w:szCs w:val="24"/>
              </w:rPr>
              <w:delText>.</w:delText>
            </w:r>
          </w:del>
        </w:sdtContent>
      </w:sdt>
      <w:r w:rsidRPr="00166F55">
        <w:rPr>
          <w:szCs w:val="24"/>
        </w:rPr>
        <w:t xml:space="preserve"> Due to the fragile nature of this population, the study will aim to minimize any potential risk, discomfort, or deviation from standard of care in the use of non-invasive doppler technology to monitor vital signs. The risk is considered minimal, meaning no greater than risks encountered with routine neonatal care and will be designed to minimize disruption and discomfort for the neonate. Informed consent will be obtained from the parents or legal guardians of all participants through a clear and thorough process. Participants may </w:t>
      </w:r>
      <w:sdt>
        <w:sdtPr>
          <w:rPr>
            <w:szCs w:val="24"/>
          </w:rPr>
          <w:tag w:val="goog_rdk_116"/>
          <w:id w:val="-965654248"/>
        </w:sdtPr>
        <w:sdtContent>
          <w:proofErr w:type="spellStart"/>
          <w:ins w:id="144" w:author="Helen Zhang" w:date="2025-07-18T17:15:00Z">
            <w:r w:rsidRPr="00166F55">
              <w:rPr>
                <w:szCs w:val="24"/>
              </w:rPr>
              <w:t>opt</w:t>
            </w:r>
          </w:ins>
        </w:sdtContent>
      </w:sdt>
      <w:sdt>
        <w:sdtPr>
          <w:rPr>
            <w:szCs w:val="24"/>
          </w:rPr>
          <w:tag w:val="goog_rdk_117"/>
          <w:id w:val="-537740739"/>
        </w:sdtPr>
        <w:sdtContent>
          <w:del w:id="145" w:author="Helen Zhang" w:date="2025-07-18T17:15:00Z">
            <w:r w:rsidRPr="00166F55">
              <w:rPr>
                <w:szCs w:val="24"/>
              </w:rPr>
              <w:delText xml:space="preserve">option </w:delText>
            </w:r>
          </w:del>
        </w:sdtContent>
      </w:sdt>
      <w:r w:rsidRPr="00166F55">
        <w:rPr>
          <w:szCs w:val="24"/>
        </w:rPr>
        <w:t>to</w:t>
      </w:r>
      <w:proofErr w:type="spellEnd"/>
      <w:r w:rsidRPr="00166F55">
        <w:rPr>
          <w:szCs w:val="24"/>
        </w:rPr>
        <w:t xml:space="preserve"> withdraw from the study at any time without impact on their medical care. Exclusion criteria are established to avoid enrolling neonates with particularly </w:t>
      </w:r>
      <w:proofErr w:type="gramStart"/>
      <w:r w:rsidRPr="00166F55">
        <w:rPr>
          <w:szCs w:val="24"/>
        </w:rPr>
        <w:t>high risk</w:t>
      </w:r>
      <w:proofErr w:type="gramEnd"/>
      <w:r w:rsidRPr="00166F55">
        <w:rPr>
          <w:szCs w:val="24"/>
        </w:rPr>
        <w:t xml:space="preserve"> medical conditions or circumstances that would pose undue risk or affect accuracy of data collection that would impact study validity.</w:t>
      </w:r>
    </w:p>
    <w:p w14:paraId="0000014A" w14:textId="77777777" w:rsidR="00DD1D0F" w:rsidRPr="00166F55" w:rsidRDefault="00000000">
      <w:pPr>
        <w:pStyle w:val="Heading3"/>
        <w:numPr>
          <w:ilvl w:val="2"/>
          <w:numId w:val="18"/>
        </w:numPr>
      </w:pPr>
      <w:bookmarkStart w:id="146" w:name="_heading=h.2bn6wsx" w:colFirst="0" w:colLast="0"/>
      <w:bookmarkEnd w:id="146"/>
      <w:r w:rsidRPr="00166F55">
        <w:lastRenderedPageBreak/>
        <w:t>Participation of</w:t>
      </w:r>
      <w:sdt>
        <w:sdtPr>
          <w:tag w:val="goog_rdk_118"/>
          <w:id w:val="577102870"/>
        </w:sdtPr>
        <w:sdtContent>
          <w:del w:id="147" w:author="Helen Zhang" w:date="2025-07-18T17:16:00Z">
            <w:r w:rsidRPr="00166F55">
              <w:delText xml:space="preserve"> </w:delText>
            </w:r>
          </w:del>
        </w:sdtContent>
      </w:sdt>
      <w:r w:rsidRPr="00166F55">
        <w:t xml:space="preserve"> Study Staff or Family Members</w:t>
      </w:r>
    </w:p>
    <w:p w14:paraId="0000014B" w14:textId="1151FDE4" w:rsidR="00DD1D0F" w:rsidRPr="00166F55" w:rsidRDefault="00000000">
      <w:pPr>
        <w:rPr>
          <w:szCs w:val="24"/>
        </w:rPr>
      </w:pPr>
      <w:r w:rsidRPr="00166F55">
        <w:rPr>
          <w:szCs w:val="24"/>
        </w:rPr>
        <w:t xml:space="preserve">Children of </w:t>
      </w:r>
      <w:sdt>
        <w:sdtPr>
          <w:rPr>
            <w:szCs w:val="24"/>
          </w:rPr>
          <w:tag w:val="goog_rdk_119"/>
          <w:id w:val="424390663"/>
        </w:sdtPr>
        <w:sdtContent>
          <w:del w:id="148" w:author="Helen Zhang" w:date="2025-07-18T17:15:00Z">
            <w:r w:rsidRPr="00166F55">
              <w:rPr>
                <w:szCs w:val="24"/>
              </w:rPr>
              <w:delText xml:space="preserve"> </w:delText>
            </w:r>
          </w:del>
        </w:sdtContent>
      </w:sdt>
      <w:r w:rsidRPr="00166F55">
        <w:rPr>
          <w:szCs w:val="24"/>
        </w:rPr>
        <w:t xml:space="preserve">study team members may be enrolled as participants.  Neither participation nor refusal to participate as a </w:t>
      </w:r>
      <w:r w:rsidR="00963FCD" w:rsidRPr="00166F55">
        <w:rPr>
          <w:szCs w:val="24"/>
        </w:rPr>
        <w:t>participant</w:t>
      </w:r>
      <w:r w:rsidRPr="00166F55">
        <w:rPr>
          <w:szCs w:val="24"/>
        </w:rPr>
        <w:t xml:space="preserve"> in the research will have an effect, either beneficial or adverse, on the participant’s care.</w:t>
      </w:r>
    </w:p>
    <w:p w14:paraId="0000014C" w14:textId="77777777" w:rsidR="00DD1D0F" w:rsidRPr="00166F55" w:rsidRDefault="00000000">
      <w:pPr>
        <w:rPr>
          <w:szCs w:val="24"/>
        </w:rPr>
      </w:pPr>
      <w:r w:rsidRPr="00166F55">
        <w:rPr>
          <w:szCs w:val="24"/>
        </w:rPr>
        <w:t xml:space="preserve">Every effort will be made to protect participant information, </w:t>
      </w:r>
      <w:sdt>
        <w:sdtPr>
          <w:rPr>
            <w:szCs w:val="24"/>
          </w:rPr>
          <w:tag w:val="goog_rdk_120"/>
          <w:id w:val="-1245262151"/>
        </w:sdtPr>
        <w:sdtContent>
          <w:commentRangeStart w:id="149"/>
        </w:sdtContent>
      </w:sdt>
      <w:r w:rsidRPr="00166F55">
        <w:rPr>
          <w:szCs w:val="24"/>
        </w:rPr>
        <w:t>but such information may be available in records and may be available to authorized users outside of the study team in both an identifiable and unidentifiable manner.</w:t>
      </w:r>
      <w:commentRangeEnd w:id="149"/>
      <w:r w:rsidRPr="00166F55">
        <w:rPr>
          <w:szCs w:val="24"/>
        </w:rPr>
        <w:commentReference w:id="149"/>
      </w:r>
    </w:p>
    <w:p w14:paraId="0000014D" w14:textId="77777777" w:rsidR="00DD1D0F" w:rsidRPr="00166F55" w:rsidRDefault="00000000">
      <w:pPr>
        <w:pStyle w:val="Heading2"/>
        <w:numPr>
          <w:ilvl w:val="1"/>
          <w:numId w:val="18"/>
        </w:numPr>
      </w:pPr>
      <w:bookmarkStart w:id="150" w:name="_heading=h.qsh70q" w:colFirst="0" w:colLast="0"/>
      <w:bookmarkEnd w:id="150"/>
      <w:r w:rsidRPr="00166F55">
        <w:t>Inclusion of Pregnant Women, fetuses or neonates</w:t>
      </w:r>
    </w:p>
    <w:p w14:paraId="0000014E" w14:textId="77777777" w:rsidR="00DD1D0F" w:rsidRPr="00166F55" w:rsidRDefault="00000000">
      <w:pPr>
        <w:numPr>
          <w:ilvl w:val="0"/>
          <w:numId w:val="13"/>
        </w:numPr>
        <w:pBdr>
          <w:top w:val="nil"/>
          <w:left w:val="nil"/>
          <w:bottom w:val="nil"/>
          <w:right w:val="nil"/>
          <w:between w:val="nil"/>
        </w:pBdr>
        <w:spacing w:before="0" w:after="0"/>
        <w:rPr>
          <w:color w:val="000000"/>
          <w:szCs w:val="24"/>
        </w:rPr>
      </w:pPr>
      <w:r w:rsidRPr="00166F55">
        <w:rPr>
          <w:szCs w:val="24"/>
        </w:rPr>
        <w:t>As outlined in section 5.3</w:t>
      </w:r>
    </w:p>
    <w:p w14:paraId="0000014F" w14:textId="77777777" w:rsidR="00DD1D0F" w:rsidRPr="00166F55" w:rsidRDefault="00000000">
      <w:pPr>
        <w:pStyle w:val="Heading2"/>
        <w:numPr>
          <w:ilvl w:val="1"/>
          <w:numId w:val="18"/>
        </w:numPr>
      </w:pPr>
      <w:bookmarkStart w:id="151" w:name="_heading=h.3as4poj" w:colFirst="0" w:colLast="0"/>
      <w:bookmarkEnd w:id="151"/>
      <w:r w:rsidRPr="00166F55">
        <w:t>Lifestyle Considerations</w:t>
      </w:r>
    </w:p>
    <w:p w14:paraId="00000150" w14:textId="77777777" w:rsidR="00DD1D0F" w:rsidRPr="00166F55" w:rsidRDefault="00000000">
      <w:pPr>
        <w:numPr>
          <w:ilvl w:val="0"/>
          <w:numId w:val="13"/>
        </w:numPr>
        <w:pBdr>
          <w:top w:val="nil"/>
          <w:left w:val="nil"/>
          <w:bottom w:val="nil"/>
          <w:right w:val="nil"/>
          <w:between w:val="nil"/>
        </w:pBdr>
        <w:spacing w:before="0" w:after="0"/>
        <w:rPr>
          <w:color w:val="000000"/>
          <w:szCs w:val="24"/>
        </w:rPr>
      </w:pPr>
      <w:r w:rsidRPr="00166F55">
        <w:rPr>
          <w:color w:val="000000"/>
          <w:szCs w:val="24"/>
        </w:rPr>
        <w:t>N/A</w:t>
      </w:r>
    </w:p>
    <w:p w14:paraId="00000151" w14:textId="77777777" w:rsidR="00DD1D0F" w:rsidRPr="00166F55" w:rsidRDefault="00000000">
      <w:pPr>
        <w:pStyle w:val="Heading2"/>
        <w:numPr>
          <w:ilvl w:val="1"/>
          <w:numId w:val="18"/>
        </w:numPr>
      </w:pPr>
      <w:bookmarkStart w:id="152" w:name="_heading=h.1pxezwc" w:colFirst="0" w:colLast="0"/>
      <w:bookmarkEnd w:id="152"/>
      <w:r w:rsidRPr="00166F55">
        <w:t>Screen Failures</w:t>
      </w:r>
    </w:p>
    <w:p w14:paraId="00000152" w14:textId="77777777" w:rsidR="00DD1D0F" w:rsidRPr="00166F55" w:rsidRDefault="00000000">
      <w:pPr>
        <w:rPr>
          <w:i/>
          <w:szCs w:val="24"/>
        </w:rPr>
      </w:pPr>
      <w:r w:rsidRPr="00166F55">
        <w:rPr>
          <w:szCs w:val="24"/>
        </w:rPr>
        <w:t>Screen failures are defined as participants who consent to participate in the clinical trial but are not subsequently assigned to the study intervention or entered in the study. A minimal set of screen failure information is required to ensure transparent reporting of screen failure participants, to meet the Consolidated Standards of Reporting Trials (CONSORT) publishing requirements and to respond to queries from regulatory authorities. Minimal information includes demography, screen failure details, eligibility criteria, and any serious adverse event (SAE).</w:t>
      </w:r>
    </w:p>
    <w:p w14:paraId="00000153" w14:textId="77777777" w:rsidR="00DD1D0F" w:rsidRPr="00166F55" w:rsidRDefault="00000000">
      <w:pPr>
        <w:pStyle w:val="Heading2"/>
        <w:numPr>
          <w:ilvl w:val="1"/>
          <w:numId w:val="18"/>
        </w:numPr>
      </w:pPr>
      <w:bookmarkStart w:id="153" w:name="_heading=h.49x2ik5" w:colFirst="0" w:colLast="0"/>
      <w:bookmarkEnd w:id="153"/>
      <w:r w:rsidRPr="00166F55">
        <w:t>Strategies for Recruitment and Retention</w:t>
      </w:r>
    </w:p>
    <w:bookmarkStart w:id="154" w:name="_heading=h.2p2csry" w:colFirst="0" w:colLast="0"/>
    <w:bookmarkEnd w:id="154"/>
    <w:p w14:paraId="00000154" w14:textId="77777777" w:rsidR="00DD1D0F" w:rsidRPr="00166F55" w:rsidRDefault="00000000">
      <w:pPr>
        <w:numPr>
          <w:ilvl w:val="0"/>
          <w:numId w:val="24"/>
        </w:numPr>
        <w:pBdr>
          <w:top w:val="nil"/>
          <w:left w:val="nil"/>
          <w:bottom w:val="nil"/>
          <w:right w:val="nil"/>
          <w:between w:val="nil"/>
        </w:pBdr>
        <w:spacing w:before="0" w:after="0"/>
        <w:rPr>
          <w:szCs w:val="24"/>
        </w:rPr>
      </w:pPr>
      <w:sdt>
        <w:sdtPr>
          <w:rPr>
            <w:szCs w:val="24"/>
          </w:rPr>
          <w:tag w:val="goog_rdk_121"/>
          <w:id w:val="992777060"/>
        </w:sdtPr>
        <w:sdtContent>
          <w:commentRangeStart w:id="155"/>
        </w:sdtContent>
      </w:sdt>
      <w:sdt>
        <w:sdtPr>
          <w:rPr>
            <w:szCs w:val="24"/>
          </w:rPr>
          <w:tag w:val="goog_rdk_122"/>
          <w:id w:val="621215473"/>
        </w:sdtPr>
        <w:sdtContent>
          <w:commentRangeStart w:id="156"/>
        </w:sdtContent>
      </w:sdt>
      <w:r w:rsidRPr="00166F55">
        <w:rPr>
          <w:b/>
          <w:color w:val="000000"/>
          <w:szCs w:val="24"/>
          <w:u w:val="single"/>
        </w:rPr>
        <w:t>Number of participants requested:</w:t>
      </w:r>
      <w:r w:rsidRPr="00166F55">
        <w:rPr>
          <w:color w:val="000000"/>
          <w:szCs w:val="24"/>
        </w:rPr>
        <w:t xml:space="preserve"> </w:t>
      </w:r>
      <w:r w:rsidRPr="00166F55">
        <w:rPr>
          <w:szCs w:val="24"/>
        </w:rPr>
        <w:t>40</w:t>
      </w:r>
      <w:commentRangeEnd w:id="155"/>
      <w:r w:rsidRPr="00166F55">
        <w:rPr>
          <w:szCs w:val="24"/>
        </w:rPr>
        <w:commentReference w:id="155"/>
      </w:r>
      <w:commentRangeEnd w:id="156"/>
      <w:r w:rsidRPr="00166F55">
        <w:rPr>
          <w:szCs w:val="24"/>
        </w:rPr>
        <w:commentReference w:id="156"/>
      </w:r>
    </w:p>
    <w:p w14:paraId="00000155" w14:textId="77777777" w:rsidR="00DD1D0F" w:rsidRPr="00166F55" w:rsidRDefault="00000000">
      <w:pPr>
        <w:numPr>
          <w:ilvl w:val="0"/>
          <w:numId w:val="24"/>
        </w:numPr>
        <w:pBdr>
          <w:top w:val="nil"/>
          <w:left w:val="nil"/>
          <w:bottom w:val="nil"/>
          <w:right w:val="nil"/>
          <w:between w:val="nil"/>
        </w:pBdr>
        <w:spacing w:before="0" w:after="0"/>
        <w:rPr>
          <w:szCs w:val="24"/>
        </w:rPr>
      </w:pPr>
      <w:bookmarkStart w:id="157" w:name="_heading=h.x95pfuycwgcn" w:colFirst="0" w:colLast="0"/>
      <w:bookmarkEnd w:id="157"/>
      <w:r w:rsidRPr="00166F55">
        <w:rPr>
          <w:b/>
          <w:color w:val="000000"/>
          <w:szCs w:val="24"/>
          <w:u w:val="single"/>
        </w:rPr>
        <w:t>Number of sites:</w:t>
      </w:r>
      <w:r w:rsidRPr="00166F55">
        <w:rPr>
          <w:color w:val="000000"/>
          <w:szCs w:val="24"/>
        </w:rPr>
        <w:t xml:space="preserve"> 1</w:t>
      </w:r>
    </w:p>
    <w:p w14:paraId="00000156" w14:textId="77777777" w:rsidR="00DD1D0F" w:rsidRPr="00166F55" w:rsidRDefault="00000000">
      <w:pPr>
        <w:numPr>
          <w:ilvl w:val="0"/>
          <w:numId w:val="24"/>
        </w:numPr>
        <w:pBdr>
          <w:top w:val="nil"/>
          <w:left w:val="nil"/>
          <w:bottom w:val="nil"/>
          <w:right w:val="nil"/>
          <w:between w:val="nil"/>
        </w:pBdr>
        <w:spacing w:before="0" w:after="0"/>
        <w:rPr>
          <w:szCs w:val="24"/>
        </w:rPr>
      </w:pPr>
      <w:bookmarkStart w:id="158" w:name="_heading=h.147n2zr" w:colFirst="0" w:colLast="0"/>
      <w:bookmarkEnd w:id="158"/>
      <w:r w:rsidRPr="00166F55">
        <w:rPr>
          <w:b/>
          <w:color w:val="000000"/>
          <w:szCs w:val="24"/>
          <w:u w:val="single"/>
        </w:rPr>
        <w:t>Gender of participants:</w:t>
      </w:r>
      <w:r w:rsidRPr="00166F55">
        <w:rPr>
          <w:color w:val="000000"/>
          <w:szCs w:val="24"/>
        </w:rPr>
        <w:t xml:space="preserve"> Both male and female, roughly equally distributed. </w:t>
      </w:r>
      <w:sdt>
        <w:sdtPr>
          <w:rPr>
            <w:szCs w:val="24"/>
          </w:rPr>
          <w:tag w:val="goog_rdk_123"/>
          <w:id w:val="893222552"/>
        </w:sdtPr>
        <w:sdtContent>
          <w:del w:id="159" w:author="Helen Zhang" w:date="2025-07-18T17:16:00Z">
            <w:r w:rsidRPr="00166F55">
              <w:rPr>
                <w:color w:val="000000"/>
                <w:szCs w:val="24"/>
              </w:rPr>
              <w:delText xml:space="preserve">The population of Gainesville and its surrounding regions is approximately 50% female and 50% male, according to the 2010 U.S. census. </w:delText>
            </w:r>
          </w:del>
        </w:sdtContent>
      </w:sdt>
      <w:r w:rsidRPr="00166F55">
        <w:rPr>
          <w:color w:val="000000"/>
          <w:szCs w:val="24"/>
        </w:rPr>
        <w:t xml:space="preserve">The study will be </w:t>
      </w:r>
      <w:sdt>
        <w:sdtPr>
          <w:rPr>
            <w:szCs w:val="24"/>
          </w:rPr>
          <w:tag w:val="goog_rdk_124"/>
          <w:id w:val="-451459456"/>
        </w:sdtPr>
        <w:sdtContent>
          <w:sdt>
            <w:sdtPr>
              <w:rPr>
                <w:szCs w:val="24"/>
              </w:rPr>
              <w:tag w:val="goog_rdk_125"/>
              <w:id w:val="1012524660"/>
            </w:sdtPr>
            <w:sdtContent>
              <w:proofErr w:type="spellStart"/>
              <w:ins w:id="160" w:author="Helen Zhang" w:date="2025-07-18T17:16:00Z">
                <w:r w:rsidRPr="00166F55">
                  <w:rPr>
                    <w:szCs w:val="24"/>
                    <w:rPrChange w:id="161" w:author="Helen Zhang" w:date="2025-07-18T17:16:00Z">
                      <w:rPr>
                        <w:color w:val="000000"/>
                        <w:sz w:val="22"/>
                      </w:rPr>
                    </w:rPrChange>
                  </w:rPr>
                  <w:t>advertised</w:t>
                </w:r>
              </w:ins>
            </w:sdtContent>
          </w:sdt>
        </w:sdtContent>
      </w:sdt>
      <w:sdt>
        <w:sdtPr>
          <w:rPr>
            <w:szCs w:val="24"/>
          </w:rPr>
          <w:tag w:val="goog_rdk_126"/>
          <w:id w:val="-1439388188"/>
        </w:sdtPr>
        <w:sdtContent>
          <w:sdt>
            <w:sdtPr>
              <w:rPr>
                <w:szCs w:val="24"/>
              </w:rPr>
              <w:tag w:val="goog_rdk_127"/>
              <w:id w:val="-1003623754"/>
            </w:sdtPr>
            <w:sdtContent>
              <w:del w:id="162" w:author="Helen Zhang" w:date="2025-07-18T17:16:00Z">
                <w:r w:rsidRPr="00166F55">
                  <w:rPr>
                    <w:szCs w:val="24"/>
                    <w:rPrChange w:id="163" w:author="Helen Zhang" w:date="2025-07-18T17:16:00Z">
                      <w:rPr>
                        <w:color w:val="000000"/>
                        <w:sz w:val="22"/>
                      </w:rPr>
                    </w:rPrChange>
                  </w:rPr>
                  <w:delText xml:space="preserve">open to males and females and minority recruitment, </w:delText>
                </w:r>
              </w:del>
            </w:sdtContent>
          </w:sdt>
        </w:sdtContent>
      </w:sdt>
      <w:r w:rsidRPr="00166F55">
        <w:rPr>
          <w:color w:val="000000"/>
          <w:szCs w:val="24"/>
        </w:rPr>
        <w:t>through</w:t>
      </w:r>
      <w:proofErr w:type="spellEnd"/>
      <w:r w:rsidRPr="00166F55">
        <w:rPr>
          <w:color w:val="000000"/>
          <w:szCs w:val="24"/>
        </w:rPr>
        <w:t xml:space="preserve"> word of mouth</w:t>
      </w:r>
      <w:sdt>
        <w:sdtPr>
          <w:rPr>
            <w:szCs w:val="24"/>
          </w:rPr>
          <w:tag w:val="goog_rdk_128"/>
          <w:id w:val="-233125945"/>
        </w:sdtPr>
        <w:sdtContent>
          <w:sdt>
            <w:sdtPr>
              <w:rPr>
                <w:szCs w:val="24"/>
              </w:rPr>
              <w:tag w:val="goog_rdk_129"/>
              <w:id w:val="-1799682388"/>
            </w:sdtPr>
            <w:sdtContent>
              <w:ins w:id="164" w:author="Helen Zhang" w:date="2025-07-18T17:16:00Z">
                <w:r w:rsidRPr="00166F55">
                  <w:rPr>
                    <w:szCs w:val="24"/>
                    <w:rPrChange w:id="165" w:author="Helen Zhang" w:date="2025-07-18T17:16:00Z">
                      <w:rPr>
                        <w:color w:val="000000"/>
                        <w:sz w:val="22"/>
                      </w:rPr>
                    </w:rPrChange>
                  </w:rPr>
                  <w:t xml:space="preserve">, email, and </w:t>
                </w:r>
              </w:ins>
            </w:sdtContent>
          </w:sdt>
        </w:sdtContent>
      </w:sdt>
      <w:sdt>
        <w:sdtPr>
          <w:rPr>
            <w:szCs w:val="24"/>
          </w:rPr>
          <w:tag w:val="goog_rdk_130"/>
          <w:id w:val="-1043031217"/>
        </w:sdtPr>
        <w:sdtContent>
          <w:sdt>
            <w:sdtPr>
              <w:rPr>
                <w:szCs w:val="24"/>
              </w:rPr>
              <w:tag w:val="goog_rdk_131"/>
              <w:id w:val="-1248668193"/>
            </w:sdtPr>
            <w:sdtContent>
              <w:del w:id="166" w:author="Helen Zhang" w:date="2025-07-18T17:16:00Z">
                <w:r w:rsidRPr="00166F55">
                  <w:rPr>
                    <w:szCs w:val="24"/>
                    <w:rPrChange w:id="167" w:author="Helen Zhang" w:date="2025-07-18T17:16:00Z">
                      <w:rPr>
                        <w:color w:val="000000"/>
                        <w:sz w:val="22"/>
                      </w:rPr>
                    </w:rPrChange>
                  </w:rPr>
                  <w:delText xml:space="preserve"> and </w:delText>
                </w:r>
              </w:del>
            </w:sdtContent>
          </w:sdt>
        </w:sdtContent>
      </w:sdt>
      <w:r w:rsidRPr="00166F55">
        <w:rPr>
          <w:color w:val="000000"/>
          <w:szCs w:val="24"/>
        </w:rPr>
        <w:t xml:space="preserve">recruitment flyers posted within the </w:t>
      </w:r>
      <w:r w:rsidRPr="00166F55">
        <w:rPr>
          <w:szCs w:val="24"/>
        </w:rPr>
        <w:t>UF Shands NICU and outpatient prenatal clinic sites</w:t>
      </w:r>
      <w:sdt>
        <w:sdtPr>
          <w:rPr>
            <w:szCs w:val="24"/>
          </w:rPr>
          <w:tag w:val="goog_rdk_132"/>
          <w:id w:val="1610346385"/>
        </w:sdtPr>
        <w:sdtContent>
          <w:ins w:id="168" w:author="Helen Zhang" w:date="2025-07-18T16:41:00Z">
            <w:r w:rsidRPr="00166F55">
              <w:rPr>
                <w:szCs w:val="24"/>
              </w:rPr>
              <w:t>.</w:t>
            </w:r>
          </w:ins>
        </w:sdtContent>
      </w:sdt>
      <w:sdt>
        <w:sdtPr>
          <w:rPr>
            <w:szCs w:val="24"/>
          </w:rPr>
          <w:tag w:val="goog_rdk_133"/>
          <w:id w:val="709746032"/>
        </w:sdtPr>
        <w:sdtContent>
          <w:del w:id="169" w:author="Helen Zhang" w:date="2025-07-18T16:41:00Z">
            <w:r w:rsidRPr="00166F55">
              <w:rPr>
                <w:color w:val="000000"/>
                <w:szCs w:val="24"/>
              </w:rPr>
              <w:delText xml:space="preserve">, with the goal of obtaining proportions roughly equivalent to the regional levels which </w:delText>
            </w:r>
            <w:r w:rsidRPr="00166F55">
              <w:rPr>
                <w:szCs w:val="24"/>
              </w:rPr>
              <w:delText>are represented</w:delText>
            </w:r>
            <w:r w:rsidRPr="00166F55">
              <w:rPr>
                <w:color w:val="000000"/>
                <w:szCs w:val="24"/>
              </w:rPr>
              <w:delText xml:space="preserve"> in the recruitment area.</w:delText>
            </w:r>
          </w:del>
        </w:sdtContent>
      </w:sdt>
    </w:p>
    <w:p w14:paraId="00000157" w14:textId="77777777" w:rsidR="00DD1D0F" w:rsidRPr="00166F55" w:rsidRDefault="00000000">
      <w:pPr>
        <w:numPr>
          <w:ilvl w:val="0"/>
          <w:numId w:val="24"/>
        </w:numPr>
        <w:pBdr>
          <w:top w:val="nil"/>
          <w:left w:val="nil"/>
          <w:bottom w:val="nil"/>
          <w:right w:val="nil"/>
          <w:between w:val="nil"/>
        </w:pBdr>
        <w:spacing w:before="0" w:after="0"/>
        <w:rPr>
          <w:szCs w:val="24"/>
        </w:rPr>
      </w:pPr>
      <w:r w:rsidRPr="00166F55">
        <w:rPr>
          <w:b/>
          <w:color w:val="000000"/>
          <w:szCs w:val="24"/>
          <w:u w:val="single"/>
        </w:rPr>
        <w:t>Racial and ethnic origin:</w:t>
      </w:r>
      <w:r w:rsidRPr="00166F55">
        <w:rPr>
          <w:color w:val="000000"/>
          <w:szCs w:val="24"/>
        </w:rPr>
        <w:t xml:space="preserve"> Current estimates of the racial and ethnic composition of our local community and region suggest that our sample will consist of approximately 20% African- American and 8-10% Hispanic people. These estimates are based on the current population of the area and are approximately matched in prior recruiting efforts in our community using similar methodologies.</w:t>
      </w:r>
    </w:p>
    <w:p w14:paraId="00000158" w14:textId="77777777" w:rsidR="00DD1D0F" w:rsidRPr="00166F55" w:rsidRDefault="00000000">
      <w:pPr>
        <w:numPr>
          <w:ilvl w:val="0"/>
          <w:numId w:val="24"/>
        </w:numPr>
        <w:pBdr>
          <w:top w:val="nil"/>
          <w:left w:val="nil"/>
          <w:bottom w:val="nil"/>
          <w:right w:val="nil"/>
          <w:between w:val="nil"/>
        </w:pBdr>
        <w:spacing w:before="0" w:after="0"/>
        <w:rPr>
          <w:szCs w:val="24"/>
        </w:rPr>
      </w:pPr>
      <w:r w:rsidRPr="00166F55">
        <w:rPr>
          <w:b/>
          <w:color w:val="000000"/>
          <w:szCs w:val="24"/>
          <w:u w:val="single"/>
        </w:rPr>
        <w:t>Vulnerable participants:</w:t>
      </w:r>
      <w:r w:rsidRPr="00166F55">
        <w:rPr>
          <w:b/>
          <w:color w:val="000000"/>
          <w:szCs w:val="24"/>
        </w:rPr>
        <w:t xml:space="preserve"> </w:t>
      </w:r>
      <w:r w:rsidRPr="00166F55">
        <w:rPr>
          <w:szCs w:val="24"/>
        </w:rPr>
        <w:t xml:space="preserve">All neonatal patients are considered vulnerable </w:t>
      </w:r>
      <w:proofErr w:type="gramStart"/>
      <w:r w:rsidRPr="00166F55">
        <w:rPr>
          <w:szCs w:val="24"/>
        </w:rPr>
        <w:t>participants..</w:t>
      </w:r>
      <w:proofErr w:type="gramEnd"/>
    </w:p>
    <w:sdt>
      <w:sdtPr>
        <w:rPr>
          <w:szCs w:val="24"/>
        </w:rPr>
        <w:tag w:val="goog_rdk_138"/>
        <w:id w:val="393688829"/>
      </w:sdtPr>
      <w:sdtContent>
        <w:p w14:paraId="00000159" w14:textId="77777777" w:rsidR="00DD1D0F" w:rsidRPr="00166F55" w:rsidRDefault="00000000">
          <w:pPr>
            <w:numPr>
              <w:ilvl w:val="0"/>
              <w:numId w:val="24"/>
            </w:numPr>
            <w:pBdr>
              <w:top w:val="nil"/>
              <w:left w:val="nil"/>
              <w:bottom w:val="nil"/>
              <w:right w:val="nil"/>
              <w:between w:val="nil"/>
            </w:pBdr>
            <w:spacing w:before="0" w:after="0"/>
            <w:rPr>
              <w:ins w:id="170" w:author="Helen Zhang" w:date="2025-07-18T16:42:00Z"/>
              <w:szCs w:val="24"/>
            </w:rPr>
          </w:pPr>
          <w:r w:rsidRPr="00166F55">
            <w:rPr>
              <w:b/>
              <w:color w:val="000000"/>
              <w:szCs w:val="24"/>
              <w:u w:val="single"/>
            </w:rPr>
            <w:t>Recruitment:</w:t>
          </w:r>
          <w:sdt>
            <w:sdtPr>
              <w:rPr>
                <w:szCs w:val="24"/>
              </w:rPr>
              <w:tag w:val="goog_rdk_134"/>
              <w:id w:val="-253750865"/>
            </w:sdtPr>
            <w:sdtContent>
              <w:del w:id="171" w:author="Helen Zhang" w:date="2025-07-18T16:42:00Z">
                <w:r w:rsidRPr="00166F55">
                  <w:rPr>
                    <w:color w:val="000000"/>
                    <w:szCs w:val="24"/>
                  </w:rPr>
                  <w:delText xml:space="preserve"> Individuals will be recruited b</w:delText>
                </w:r>
                <w:r w:rsidRPr="00166F55">
                  <w:rPr>
                    <w:szCs w:val="24"/>
                  </w:rPr>
                  <w:delText xml:space="preserve">y </w:delText>
                </w:r>
              </w:del>
              <w:sdt>
                <w:sdtPr>
                  <w:rPr>
                    <w:szCs w:val="24"/>
                  </w:rPr>
                  <w:tag w:val="goog_rdk_135"/>
                  <w:id w:val="-642805044"/>
                </w:sdtPr>
                <w:sdtContent>
                  <w:commentRangeStart w:id="172"/>
                </w:sdtContent>
              </w:sdt>
              <w:del w:id="173" w:author="Helen Zhang" w:date="2025-07-18T16:42:00Z">
                <w:r w:rsidRPr="00166F55">
                  <w:rPr>
                    <w:szCs w:val="24"/>
                  </w:rPr>
                  <w:delText>***</w:delText>
                </w:r>
              </w:del>
            </w:sdtContent>
          </w:sdt>
          <w:commentRangeEnd w:id="172"/>
          <w:sdt>
            <w:sdtPr>
              <w:rPr>
                <w:szCs w:val="24"/>
              </w:rPr>
              <w:tag w:val="goog_rdk_136"/>
              <w:id w:val="-1878366037"/>
            </w:sdtPr>
            <w:sdtContent>
              <w:r w:rsidRPr="00166F55">
                <w:rPr>
                  <w:szCs w:val="24"/>
                </w:rPr>
                <w:commentReference w:id="172"/>
              </w:r>
              <w:sdt>
                <w:sdtPr>
                  <w:rPr>
                    <w:szCs w:val="24"/>
                  </w:rPr>
                  <w:tag w:val="goog_rdk_137"/>
                  <w:id w:val="-2109205842"/>
                </w:sdtPr>
                <w:sdtContent/>
              </w:sdt>
            </w:sdtContent>
          </w:sdt>
        </w:p>
      </w:sdtContent>
    </w:sdt>
    <w:sdt>
      <w:sdtPr>
        <w:rPr>
          <w:szCs w:val="24"/>
        </w:rPr>
        <w:tag w:val="goog_rdk_143"/>
        <w:id w:val="586327737"/>
      </w:sdtPr>
      <w:sdtContent>
        <w:p w14:paraId="0000015A" w14:textId="77777777" w:rsidR="00DD1D0F" w:rsidRPr="00166F55" w:rsidRDefault="00000000">
          <w:pPr>
            <w:spacing w:before="240" w:after="240"/>
            <w:rPr>
              <w:ins w:id="174" w:author="Helen Zhang" w:date="2025-07-18T16:42:00Z"/>
              <w:szCs w:val="24"/>
            </w:rPr>
          </w:pPr>
          <w:sdt>
            <w:sdtPr>
              <w:rPr>
                <w:szCs w:val="24"/>
              </w:rPr>
              <w:tag w:val="goog_rdk_139"/>
              <w:id w:val="-1563966950"/>
            </w:sdtPr>
            <w:sdtContent>
              <w:sdt>
                <w:sdtPr>
                  <w:rPr>
                    <w:szCs w:val="24"/>
                  </w:rPr>
                  <w:tag w:val="goog_rdk_140"/>
                  <w:id w:val="-4454150"/>
                </w:sdtPr>
                <w:sdtContent>
                  <w:ins w:id="175" w:author="Helen Zhang" w:date="2025-07-18T16:42:00Z">
                    <w:r w:rsidRPr="00166F55">
                      <w:rPr>
                        <w:szCs w:val="24"/>
                      </w:rPr>
                      <w:t xml:space="preserve">The study team will conduct </w:t>
                    </w:r>
                  </w:ins>
                </w:sdtContent>
              </w:sdt>
              <w:customXmlInsRangeStart w:id="176" w:author="Helen Zhang" w:date="2025-07-18T16:42:00Z"/>
              <w:sdt>
                <w:sdtPr>
                  <w:rPr>
                    <w:szCs w:val="24"/>
                  </w:rPr>
                  <w:tag w:val="goog_rdk_141"/>
                  <w:id w:val="-288699918"/>
                </w:sdtPr>
                <w:sdtContent>
                  <w:customXmlInsRangeEnd w:id="176"/>
                  <w:ins w:id="177" w:author="Helen Zhang" w:date="2025-07-18T16:42:00Z">
                    <w:r w:rsidRPr="00166F55">
                      <w:rPr>
                        <w:b/>
                        <w:szCs w:val="24"/>
                        <w:rPrChange w:id="178" w:author="Helen Zhang" w:date="2025-07-18T16:42:00Z">
                          <w:rPr>
                            <w:sz w:val="22"/>
                          </w:rPr>
                        </w:rPrChange>
                      </w:rPr>
                      <w:t>daily screening of the NICU census</w:t>
                    </w:r>
                  </w:ins>
                  <w:customXmlInsRangeStart w:id="179" w:author="Helen Zhang" w:date="2025-07-18T16:42:00Z"/>
                </w:sdtContent>
              </w:sdt>
              <w:customXmlInsRangeEnd w:id="179"/>
              <w:customXmlInsRangeStart w:id="180" w:author="Helen Zhang" w:date="2025-07-18T16:42:00Z"/>
              <w:sdt>
                <w:sdtPr>
                  <w:rPr>
                    <w:szCs w:val="24"/>
                  </w:rPr>
                  <w:tag w:val="goog_rdk_142"/>
                  <w:id w:val="1551285139"/>
                </w:sdtPr>
                <w:sdtContent>
                  <w:customXmlInsRangeEnd w:id="180"/>
                  <w:ins w:id="181" w:author="Helen Zhang" w:date="2025-07-18T16:42:00Z">
                    <w:r w:rsidRPr="00166F55">
                      <w:rPr>
                        <w:szCs w:val="24"/>
                      </w:rPr>
                      <w:t xml:space="preserve"> to identify eligible infants using electronic medical record (EMR) review and consultation with the clinical care team. A trained research coordinator will assess gestational age and birth weight eligibility and will evaluate clinical stability based on chart review and clinician input.</w:t>
                    </w:r>
                  </w:ins>
                  <w:customXmlInsRangeStart w:id="182" w:author="Helen Zhang" w:date="2025-07-18T16:42:00Z"/>
                </w:sdtContent>
              </w:sdt>
              <w:customXmlInsRangeEnd w:id="182"/>
            </w:sdtContent>
          </w:sdt>
        </w:p>
      </w:sdtContent>
    </w:sdt>
    <w:sdt>
      <w:sdtPr>
        <w:rPr>
          <w:szCs w:val="24"/>
        </w:rPr>
        <w:tag w:val="goog_rdk_146"/>
        <w:id w:val="1027862971"/>
      </w:sdtPr>
      <w:sdtContent>
        <w:p w14:paraId="0000015B" w14:textId="77777777" w:rsidR="00DD1D0F" w:rsidRPr="00166F55" w:rsidRDefault="00000000">
          <w:pPr>
            <w:spacing w:before="240" w:after="240"/>
            <w:rPr>
              <w:ins w:id="183" w:author="Helen Zhang" w:date="2025-07-18T16:42:00Z"/>
              <w:szCs w:val="24"/>
            </w:rPr>
          </w:pPr>
          <w:sdt>
            <w:sdtPr>
              <w:rPr>
                <w:szCs w:val="24"/>
              </w:rPr>
              <w:tag w:val="goog_rdk_144"/>
              <w:id w:val="-1578290324"/>
            </w:sdtPr>
            <w:sdtContent>
              <w:sdt>
                <w:sdtPr>
                  <w:rPr>
                    <w:szCs w:val="24"/>
                  </w:rPr>
                  <w:tag w:val="goog_rdk_145"/>
                  <w:id w:val="1911616291"/>
                </w:sdtPr>
                <w:sdtContent>
                  <w:ins w:id="184" w:author="Helen Zhang" w:date="2025-07-18T16:42:00Z">
                    <w:r w:rsidRPr="00166F55">
                      <w:rPr>
                        <w:szCs w:val="24"/>
                      </w:rPr>
                      <w:t>Eligible infants will be categorized into one of the three gestational age groups, with the goal of enrolling approximately equal numbers across categories.</w:t>
                    </w:r>
                  </w:ins>
                </w:sdtContent>
              </w:sdt>
            </w:sdtContent>
          </w:sdt>
        </w:p>
      </w:sdtContent>
    </w:sdt>
    <w:sdt>
      <w:sdtPr>
        <w:rPr>
          <w:szCs w:val="24"/>
        </w:rPr>
        <w:tag w:val="goog_rdk_151"/>
        <w:id w:val="-101320083"/>
      </w:sdtPr>
      <w:sdtContent>
        <w:p w14:paraId="0000015C" w14:textId="77777777" w:rsidR="00DD1D0F" w:rsidRPr="00166F55" w:rsidRDefault="00000000" w:rsidP="00DD1D0F">
          <w:pPr>
            <w:spacing w:before="240" w:after="240"/>
            <w:rPr>
              <w:rFonts w:eastAsia="Arial"/>
              <w:color w:val="000000"/>
              <w:szCs w:val="24"/>
              <w:rPrChange w:id="185" w:author="Helen Zhang" w:date="2025-07-18T16:42:00Z">
                <w:rPr>
                  <w:sz w:val="22"/>
                </w:rPr>
              </w:rPrChange>
            </w:rPr>
            <w:pPrChange w:id="186" w:author="Helen Zhang" w:date="2025-07-18T16:42:00Z">
              <w:pPr>
                <w:numPr>
                  <w:numId w:val="24"/>
                </w:numPr>
                <w:pBdr>
                  <w:top w:val="nil"/>
                  <w:left w:val="nil"/>
                  <w:bottom w:val="nil"/>
                  <w:right w:val="nil"/>
                  <w:between w:val="nil"/>
                </w:pBdr>
                <w:spacing w:before="0" w:after="0"/>
                <w:ind w:left="720" w:hanging="360"/>
              </w:pPr>
            </w:pPrChange>
          </w:pPr>
          <w:sdt>
            <w:sdtPr>
              <w:rPr>
                <w:szCs w:val="24"/>
              </w:rPr>
              <w:tag w:val="goog_rdk_147"/>
              <w:id w:val="-862002647"/>
            </w:sdtPr>
            <w:sdtContent>
              <w:sdt>
                <w:sdtPr>
                  <w:rPr>
                    <w:szCs w:val="24"/>
                  </w:rPr>
                  <w:tag w:val="goog_rdk_148"/>
                  <w:id w:val="1570130337"/>
                </w:sdtPr>
                <w:sdtContent>
                  <w:ins w:id="187" w:author="Helen Zhang" w:date="2025-07-18T16:42:00Z">
                    <w:r w:rsidRPr="00166F55">
                      <w:rPr>
                        <w:szCs w:val="24"/>
                      </w:rPr>
                      <w:t xml:space="preserve">To maintain equitable enrollment, a </w:t>
                    </w:r>
                  </w:ins>
                </w:sdtContent>
              </w:sdt>
              <w:customXmlInsRangeStart w:id="188" w:author="Helen Zhang" w:date="2025-07-18T16:42:00Z"/>
              <w:sdt>
                <w:sdtPr>
                  <w:rPr>
                    <w:szCs w:val="24"/>
                  </w:rPr>
                  <w:tag w:val="goog_rdk_149"/>
                  <w:id w:val="-429173636"/>
                </w:sdtPr>
                <w:sdtContent>
                  <w:customXmlInsRangeEnd w:id="188"/>
                  <w:ins w:id="189" w:author="Helen Zhang" w:date="2025-07-18T16:42:00Z">
                    <w:r w:rsidRPr="00166F55">
                      <w:rPr>
                        <w:b/>
                        <w:szCs w:val="24"/>
                        <w:rPrChange w:id="190" w:author="Helen Zhang" w:date="2025-07-18T16:42:00Z">
                          <w:rPr>
                            <w:sz w:val="22"/>
                          </w:rPr>
                        </w:rPrChange>
                      </w:rPr>
                      <w:t>quota system</w:t>
                    </w:r>
                  </w:ins>
                  <w:customXmlInsRangeStart w:id="191" w:author="Helen Zhang" w:date="2025-07-18T16:42:00Z"/>
                </w:sdtContent>
              </w:sdt>
              <w:customXmlInsRangeEnd w:id="191"/>
              <w:customXmlInsRangeStart w:id="192" w:author="Helen Zhang" w:date="2025-07-18T16:42:00Z"/>
              <w:sdt>
                <w:sdtPr>
                  <w:rPr>
                    <w:szCs w:val="24"/>
                  </w:rPr>
                  <w:tag w:val="goog_rdk_150"/>
                  <w:id w:val="-59213501"/>
                </w:sdtPr>
                <w:sdtContent>
                  <w:customXmlInsRangeEnd w:id="192"/>
                  <w:ins w:id="193" w:author="Helen Zhang" w:date="2025-07-18T16:42:00Z">
                    <w:r w:rsidRPr="00166F55">
                      <w:rPr>
                        <w:szCs w:val="24"/>
                      </w:rPr>
                      <w:t xml:space="preserve"> will be implemented to monitor enrollment progress and adjust recruitment efforts in real time. Once a gestational age category is filled, further enrollment in that subgroup may be paused or deprioritized to ensure balanced representation across all predefined strata.</w:t>
                    </w:r>
                  </w:ins>
                  <w:customXmlInsRangeStart w:id="194" w:author="Helen Zhang" w:date="2025-07-18T16:42:00Z"/>
                </w:sdtContent>
              </w:sdt>
              <w:customXmlInsRangeEnd w:id="194"/>
            </w:sdtContent>
          </w:sdt>
        </w:p>
      </w:sdtContent>
    </w:sdt>
    <w:p w14:paraId="0000015D" w14:textId="77777777" w:rsidR="00DD1D0F" w:rsidRPr="00166F55" w:rsidRDefault="00DD1D0F">
      <w:pPr>
        <w:ind w:left="360"/>
        <w:rPr>
          <w:i/>
          <w:szCs w:val="24"/>
        </w:rPr>
      </w:pPr>
    </w:p>
    <w:p w14:paraId="0000015E" w14:textId="77777777" w:rsidR="00DD1D0F" w:rsidRPr="00166F55" w:rsidRDefault="00000000">
      <w:pPr>
        <w:pStyle w:val="Heading3"/>
        <w:numPr>
          <w:ilvl w:val="2"/>
          <w:numId w:val="18"/>
        </w:numPr>
      </w:pPr>
      <w:bookmarkStart w:id="195" w:name="_heading=h.3o7alnk" w:colFirst="0" w:colLast="0"/>
      <w:bookmarkEnd w:id="195"/>
      <w:r w:rsidRPr="00166F55">
        <w:t>Costs</w:t>
      </w:r>
    </w:p>
    <w:p w14:paraId="0000015F" w14:textId="54BD2730" w:rsidR="00DD1D0F" w:rsidRPr="00166F55" w:rsidRDefault="00000000">
      <w:pPr>
        <w:rPr>
          <w:szCs w:val="24"/>
        </w:rPr>
      </w:pPr>
      <w:r w:rsidRPr="00166F55">
        <w:rPr>
          <w:szCs w:val="24"/>
        </w:rPr>
        <w:t xml:space="preserve">There are no costs to </w:t>
      </w:r>
      <w:r w:rsidR="00963FCD" w:rsidRPr="00166F55">
        <w:rPr>
          <w:szCs w:val="24"/>
        </w:rPr>
        <w:t>participant</w:t>
      </w:r>
      <w:r w:rsidRPr="00166F55">
        <w:rPr>
          <w:szCs w:val="24"/>
        </w:rPr>
        <w:t>s in this study.</w:t>
      </w:r>
    </w:p>
    <w:p w14:paraId="00000160" w14:textId="77777777" w:rsidR="00DD1D0F" w:rsidRPr="00166F55" w:rsidRDefault="00000000">
      <w:pPr>
        <w:pStyle w:val="Heading3"/>
        <w:numPr>
          <w:ilvl w:val="2"/>
          <w:numId w:val="18"/>
        </w:numPr>
      </w:pPr>
      <w:bookmarkStart w:id="196" w:name="_heading=h.23ckvvd" w:colFirst="0" w:colLast="0"/>
      <w:bookmarkEnd w:id="196"/>
      <w:r w:rsidRPr="00166F55">
        <w:t>Compensation</w:t>
      </w:r>
    </w:p>
    <w:bookmarkStart w:id="197" w:name="_heading=h.ihv636" w:colFirst="0" w:colLast="0"/>
    <w:bookmarkEnd w:id="197"/>
    <w:p w14:paraId="00000161" w14:textId="77777777" w:rsidR="00DD1D0F" w:rsidRPr="00166F55" w:rsidRDefault="00000000">
      <w:pPr>
        <w:rPr>
          <w:szCs w:val="24"/>
        </w:rPr>
      </w:pPr>
      <w:sdt>
        <w:sdtPr>
          <w:rPr>
            <w:szCs w:val="24"/>
          </w:rPr>
          <w:tag w:val="goog_rdk_152"/>
          <w:id w:val="-1753065515"/>
        </w:sdtPr>
        <w:sdtContent>
          <w:commentRangeStart w:id="198"/>
        </w:sdtContent>
      </w:sdt>
      <w:sdt>
        <w:sdtPr>
          <w:rPr>
            <w:szCs w:val="24"/>
          </w:rPr>
          <w:tag w:val="goog_rdk_153"/>
          <w:id w:val="-261856853"/>
        </w:sdtPr>
        <w:sdtContent>
          <w:commentRangeStart w:id="199"/>
        </w:sdtContent>
      </w:sdt>
      <w:r w:rsidRPr="00166F55">
        <w:rPr>
          <w:szCs w:val="24"/>
        </w:rPr>
        <w:t>Participants will be paid with a $</w:t>
      </w:r>
      <w:sdt>
        <w:sdtPr>
          <w:rPr>
            <w:szCs w:val="24"/>
          </w:rPr>
          <w:tag w:val="goog_rdk_154"/>
          <w:id w:val="-939683740"/>
        </w:sdtPr>
        <w:sdtContent>
          <w:ins w:id="200" w:author="Helen Zhang" w:date="2025-07-18T17:25:00Z">
            <w:r w:rsidRPr="00166F55">
              <w:rPr>
                <w:szCs w:val="24"/>
              </w:rPr>
              <w:t>50</w:t>
            </w:r>
          </w:ins>
        </w:sdtContent>
      </w:sdt>
      <w:sdt>
        <w:sdtPr>
          <w:rPr>
            <w:szCs w:val="24"/>
          </w:rPr>
          <w:tag w:val="goog_rdk_155"/>
          <w:id w:val="1422165830"/>
        </w:sdtPr>
        <w:sdtContent>
          <w:del w:id="201" w:author="Helen Zhang" w:date="2025-07-18T17:25:00Z">
            <w:r w:rsidRPr="00166F55">
              <w:rPr>
                <w:szCs w:val="24"/>
              </w:rPr>
              <w:delText>100</w:delText>
            </w:r>
          </w:del>
        </w:sdtContent>
      </w:sdt>
      <w:r w:rsidRPr="00166F55">
        <w:rPr>
          <w:szCs w:val="24"/>
        </w:rPr>
        <w:t xml:space="preserve"> gift card (visa/</w:t>
      </w:r>
      <w:proofErr w:type="spellStart"/>
      <w:r w:rsidRPr="00166F55">
        <w:rPr>
          <w:szCs w:val="24"/>
        </w:rPr>
        <w:t>mastercard</w:t>
      </w:r>
      <w:proofErr w:type="spellEnd"/>
      <w:r w:rsidRPr="00166F55">
        <w:rPr>
          <w:szCs w:val="24"/>
        </w:rPr>
        <w:t>/American Express)</w:t>
      </w:r>
      <w:commentRangeEnd w:id="198"/>
      <w:r w:rsidRPr="00166F55">
        <w:rPr>
          <w:szCs w:val="24"/>
        </w:rPr>
        <w:commentReference w:id="198"/>
      </w:r>
      <w:commentRangeEnd w:id="199"/>
      <w:r w:rsidRPr="00166F55">
        <w:rPr>
          <w:szCs w:val="24"/>
        </w:rPr>
        <w:commentReference w:id="199"/>
      </w:r>
    </w:p>
    <w:p w14:paraId="00000162" w14:textId="33332940" w:rsidR="00DD1D0F" w:rsidRPr="00166F55" w:rsidRDefault="00000000">
      <w:pPr>
        <w:rPr>
          <w:szCs w:val="24"/>
        </w:rPr>
      </w:pPr>
      <w:r w:rsidRPr="00166F55">
        <w:rPr>
          <w:szCs w:val="24"/>
        </w:rPr>
        <w:t xml:space="preserve">No injuries are expected as this is a minimal risk study, however if the participant is injured as a direct result of participating in this trial, the sponsor, Rahm SD Inc, will cover any charges that are not covered by an insurance policy or the government providing the injury is not due to an underlying illness or condition and was not caused by the </w:t>
      </w:r>
      <w:r w:rsidR="00963FCD" w:rsidRPr="00166F55">
        <w:rPr>
          <w:szCs w:val="24"/>
        </w:rPr>
        <w:t>participant</w:t>
      </w:r>
      <w:r w:rsidRPr="00166F55">
        <w:rPr>
          <w:szCs w:val="24"/>
        </w:rPr>
        <w:t xml:space="preserve"> or a third party. </w:t>
      </w:r>
    </w:p>
    <w:p w14:paraId="00000163" w14:textId="77777777" w:rsidR="00DD1D0F" w:rsidRPr="00166F55" w:rsidRDefault="00DD1D0F">
      <w:pPr>
        <w:rPr>
          <w:i/>
          <w:szCs w:val="24"/>
        </w:rPr>
      </w:pPr>
      <w:bookmarkStart w:id="202" w:name="_heading=h.32hioqz" w:colFirst="0" w:colLast="0"/>
      <w:bookmarkEnd w:id="202"/>
    </w:p>
    <w:p w14:paraId="00000164" w14:textId="77777777" w:rsidR="00DD1D0F" w:rsidRPr="00166F55" w:rsidRDefault="00000000">
      <w:pPr>
        <w:pStyle w:val="Heading1"/>
        <w:numPr>
          <w:ilvl w:val="0"/>
          <w:numId w:val="18"/>
        </w:numPr>
      </w:pPr>
      <w:bookmarkStart w:id="203" w:name="_heading=h.1hmsyys" w:colFirst="0" w:colLast="0"/>
      <w:bookmarkEnd w:id="203"/>
      <w:r w:rsidRPr="00166F55">
        <w:t>STUDY INTERVENTION</w:t>
      </w:r>
    </w:p>
    <w:p w14:paraId="00000165" w14:textId="77777777" w:rsidR="00DD1D0F" w:rsidRPr="00166F55" w:rsidRDefault="00000000">
      <w:pPr>
        <w:pStyle w:val="Heading2"/>
        <w:numPr>
          <w:ilvl w:val="1"/>
          <w:numId w:val="18"/>
        </w:numPr>
      </w:pPr>
      <w:bookmarkStart w:id="204" w:name="_heading=h.41mghml" w:colFirst="0" w:colLast="0"/>
      <w:bookmarkEnd w:id="204"/>
      <w:r w:rsidRPr="00166F55">
        <w:t>Study Interventions(s) Administration</w:t>
      </w:r>
    </w:p>
    <w:p w14:paraId="00000166" w14:textId="77777777" w:rsidR="00DD1D0F" w:rsidRPr="00166F55" w:rsidRDefault="00000000">
      <w:pPr>
        <w:pStyle w:val="Heading3"/>
        <w:numPr>
          <w:ilvl w:val="2"/>
          <w:numId w:val="18"/>
        </w:numPr>
      </w:pPr>
      <w:bookmarkStart w:id="205" w:name="_heading=h.2grqrue" w:colFirst="0" w:colLast="0"/>
      <w:bookmarkEnd w:id="205"/>
      <w:r w:rsidRPr="00166F55">
        <w:t>Study Intervention Description</w:t>
      </w:r>
    </w:p>
    <w:p w14:paraId="00000167" w14:textId="77777777" w:rsidR="00DD1D0F" w:rsidRPr="00166F55" w:rsidRDefault="00000000">
      <w:pPr>
        <w:rPr>
          <w:szCs w:val="24"/>
        </w:rPr>
      </w:pPr>
      <w:bookmarkStart w:id="206" w:name="_heading=h.vx1227" w:colFirst="0" w:colLast="0"/>
      <w:bookmarkEnd w:id="206"/>
      <w:r w:rsidRPr="00166F55">
        <w:rPr>
          <w:i/>
          <w:szCs w:val="24"/>
        </w:rPr>
        <w:t xml:space="preserve">      </w:t>
      </w:r>
      <w:r w:rsidRPr="00166F55">
        <w:rPr>
          <w:szCs w:val="24"/>
        </w:rPr>
        <w:t xml:space="preserve">The Rahm sensor will be used to collect heart rate, respiratory rate and temperature by a non-contact method during the study. </w:t>
      </w:r>
    </w:p>
    <w:p w14:paraId="00000168" w14:textId="77777777" w:rsidR="00DD1D0F" w:rsidRPr="00166F55" w:rsidRDefault="00000000">
      <w:pPr>
        <w:numPr>
          <w:ilvl w:val="0"/>
          <w:numId w:val="25"/>
        </w:numPr>
        <w:pBdr>
          <w:top w:val="nil"/>
          <w:left w:val="nil"/>
          <w:bottom w:val="nil"/>
          <w:right w:val="nil"/>
          <w:between w:val="nil"/>
        </w:pBdr>
        <w:spacing w:before="0" w:after="0"/>
        <w:rPr>
          <w:i/>
          <w:color w:val="000000"/>
          <w:szCs w:val="24"/>
        </w:rPr>
      </w:pPr>
      <w:r w:rsidRPr="00166F55">
        <w:rPr>
          <w:color w:val="000000"/>
          <w:szCs w:val="24"/>
        </w:rPr>
        <w:t xml:space="preserve">Device Name: </w:t>
      </w:r>
      <w:r w:rsidRPr="00166F55">
        <w:rPr>
          <w:szCs w:val="24"/>
        </w:rPr>
        <w:t>NEO-Guardian System</w:t>
      </w:r>
    </w:p>
    <w:p w14:paraId="00000169" w14:textId="77777777" w:rsidR="00DD1D0F" w:rsidRPr="00166F55" w:rsidRDefault="00000000">
      <w:pPr>
        <w:numPr>
          <w:ilvl w:val="0"/>
          <w:numId w:val="25"/>
        </w:numPr>
        <w:pBdr>
          <w:top w:val="nil"/>
          <w:left w:val="nil"/>
          <w:bottom w:val="nil"/>
          <w:right w:val="nil"/>
          <w:between w:val="nil"/>
        </w:pBdr>
        <w:spacing w:before="0" w:after="0"/>
        <w:rPr>
          <w:i/>
          <w:color w:val="000000"/>
          <w:szCs w:val="24"/>
        </w:rPr>
      </w:pPr>
      <w:r w:rsidRPr="00166F55">
        <w:rPr>
          <w:color w:val="000000"/>
          <w:szCs w:val="24"/>
        </w:rPr>
        <w:t xml:space="preserve">Pilot study, pre-FDA </w:t>
      </w:r>
      <w:r w:rsidRPr="00166F55">
        <w:rPr>
          <w:szCs w:val="24"/>
        </w:rPr>
        <w:t>clearance</w:t>
      </w:r>
    </w:p>
    <w:p w14:paraId="0000016A" w14:textId="77777777" w:rsidR="00DD1D0F" w:rsidRPr="00166F55" w:rsidRDefault="00000000">
      <w:pPr>
        <w:numPr>
          <w:ilvl w:val="0"/>
          <w:numId w:val="25"/>
        </w:numPr>
        <w:pBdr>
          <w:top w:val="nil"/>
          <w:left w:val="nil"/>
          <w:bottom w:val="nil"/>
          <w:right w:val="nil"/>
          <w:between w:val="nil"/>
        </w:pBdr>
        <w:spacing w:before="0" w:after="0"/>
        <w:rPr>
          <w:i/>
          <w:color w:val="000000"/>
          <w:szCs w:val="24"/>
        </w:rPr>
      </w:pPr>
      <w:r w:rsidRPr="00166F55">
        <w:rPr>
          <w:color w:val="000000"/>
          <w:szCs w:val="24"/>
        </w:rPr>
        <w:t xml:space="preserve">The </w:t>
      </w:r>
      <w:r w:rsidRPr="00166F55">
        <w:rPr>
          <w:szCs w:val="24"/>
        </w:rPr>
        <w:t>NEO-Guardian</w:t>
      </w:r>
      <w:r w:rsidRPr="00166F55">
        <w:rPr>
          <w:color w:val="000000"/>
          <w:szCs w:val="24"/>
        </w:rPr>
        <w:t xml:space="preserve"> will be used as a non-contact device to collect heart rate, respiratory rate and temperature</w:t>
      </w:r>
    </w:p>
    <w:p w14:paraId="0000016B" w14:textId="77777777" w:rsidR="00DD1D0F" w:rsidRPr="00166F55" w:rsidRDefault="00000000">
      <w:pPr>
        <w:numPr>
          <w:ilvl w:val="0"/>
          <w:numId w:val="25"/>
        </w:numPr>
        <w:pBdr>
          <w:top w:val="nil"/>
          <w:left w:val="nil"/>
          <w:bottom w:val="nil"/>
          <w:right w:val="nil"/>
          <w:between w:val="nil"/>
        </w:pBdr>
        <w:spacing w:before="0" w:after="0"/>
        <w:rPr>
          <w:i/>
          <w:color w:val="000000"/>
          <w:szCs w:val="24"/>
        </w:rPr>
      </w:pPr>
      <w:r w:rsidRPr="00166F55">
        <w:rPr>
          <w:color w:val="000000"/>
          <w:szCs w:val="24"/>
        </w:rPr>
        <w:t xml:space="preserve">Exposure time: </w:t>
      </w:r>
      <w:r w:rsidRPr="00166F55">
        <w:rPr>
          <w:szCs w:val="24"/>
        </w:rPr>
        <w:t>1 hour</w:t>
      </w:r>
    </w:p>
    <w:p w14:paraId="0000016C" w14:textId="77777777" w:rsidR="00DD1D0F" w:rsidRPr="00166F55" w:rsidRDefault="00000000">
      <w:pPr>
        <w:numPr>
          <w:ilvl w:val="0"/>
          <w:numId w:val="25"/>
        </w:numPr>
        <w:pBdr>
          <w:top w:val="nil"/>
          <w:left w:val="nil"/>
          <w:bottom w:val="nil"/>
          <w:right w:val="nil"/>
          <w:between w:val="nil"/>
        </w:pBdr>
        <w:spacing w:before="0" w:after="0"/>
        <w:rPr>
          <w:color w:val="000000"/>
          <w:szCs w:val="24"/>
        </w:rPr>
      </w:pPr>
      <w:r w:rsidRPr="00166F55">
        <w:rPr>
          <w:color w:val="000000"/>
          <w:szCs w:val="24"/>
        </w:rPr>
        <w:t>This device has not been approved or cleared for use with humans. It has been shown to be effective and safe in animals and is based on the same technology that has been cleared in other devices. See section 8.3; APPENDIX A; APPENDIX B.</w:t>
      </w:r>
    </w:p>
    <w:p w14:paraId="0000016D" w14:textId="77777777" w:rsidR="00DD1D0F" w:rsidRPr="00166F55" w:rsidRDefault="00000000">
      <w:pPr>
        <w:numPr>
          <w:ilvl w:val="0"/>
          <w:numId w:val="25"/>
        </w:numPr>
        <w:pBdr>
          <w:top w:val="nil"/>
          <w:left w:val="nil"/>
          <w:bottom w:val="nil"/>
          <w:right w:val="nil"/>
          <w:between w:val="nil"/>
        </w:pBdr>
        <w:spacing w:before="0" w:after="0"/>
        <w:rPr>
          <w:color w:val="000000"/>
          <w:szCs w:val="24"/>
        </w:rPr>
      </w:pPr>
      <w:r w:rsidRPr="00166F55">
        <w:rPr>
          <w:color w:val="000000"/>
          <w:szCs w:val="24"/>
        </w:rPr>
        <w:t>As described in the protocol, Pursuant to 21 CFR § 812.2 concerning Investigational Device Exemptions, part (b) a Nonsignificant risk device.  Under the requirements in this subsection, no FDA approval is necessary for clinical study to commence.   The device under study in this protocol is considered a Nonsignificant Risk Device because under 21 CFR § 812.3(m</w:t>
      </w:r>
      <w:proofErr w:type="gramStart"/>
      <w:r w:rsidRPr="00166F55">
        <w:rPr>
          <w:color w:val="000000"/>
          <w:szCs w:val="24"/>
        </w:rPr>
        <w:t>) :</w:t>
      </w:r>
      <w:proofErr w:type="gramEnd"/>
      <w:r w:rsidRPr="00166F55">
        <w:rPr>
          <w:color w:val="000000"/>
          <w:szCs w:val="24"/>
        </w:rPr>
        <w:t xml:space="preserve"> </w:t>
      </w:r>
    </w:p>
    <w:p w14:paraId="0000016E" w14:textId="539362E0" w:rsidR="00DD1D0F" w:rsidRPr="00166F55" w:rsidRDefault="00000000">
      <w:pPr>
        <w:numPr>
          <w:ilvl w:val="1"/>
          <w:numId w:val="25"/>
        </w:numPr>
        <w:pBdr>
          <w:top w:val="nil"/>
          <w:left w:val="nil"/>
          <w:bottom w:val="nil"/>
          <w:right w:val="nil"/>
          <w:between w:val="nil"/>
        </w:pBdr>
        <w:spacing w:before="0" w:after="0"/>
        <w:rPr>
          <w:color w:val="000000"/>
          <w:szCs w:val="24"/>
        </w:rPr>
      </w:pPr>
      <w:r w:rsidRPr="00166F55">
        <w:rPr>
          <w:color w:val="000000"/>
          <w:szCs w:val="24"/>
        </w:rPr>
        <w:t xml:space="preserve">It is not intended as an implant nor presents potential for serious risk to the health, safety, or welfare of a </w:t>
      </w:r>
      <w:proofErr w:type="gramStart"/>
      <w:r w:rsidR="00963FCD" w:rsidRPr="00166F55">
        <w:rPr>
          <w:color w:val="000000"/>
          <w:szCs w:val="24"/>
        </w:rPr>
        <w:t>participant</w:t>
      </w:r>
      <w:r w:rsidRPr="00166F55">
        <w:rPr>
          <w:color w:val="000000"/>
          <w:szCs w:val="24"/>
        </w:rPr>
        <w:t>;</w:t>
      </w:r>
      <w:proofErr w:type="gramEnd"/>
      <w:r w:rsidRPr="00166F55">
        <w:rPr>
          <w:color w:val="000000"/>
          <w:szCs w:val="24"/>
        </w:rPr>
        <w:t xml:space="preserve"> </w:t>
      </w:r>
    </w:p>
    <w:p w14:paraId="0000016F" w14:textId="77777777" w:rsidR="00DD1D0F" w:rsidRPr="00166F55" w:rsidRDefault="00000000">
      <w:pPr>
        <w:numPr>
          <w:ilvl w:val="1"/>
          <w:numId w:val="25"/>
        </w:numPr>
        <w:pBdr>
          <w:top w:val="nil"/>
          <w:left w:val="nil"/>
          <w:bottom w:val="nil"/>
          <w:right w:val="nil"/>
          <w:between w:val="nil"/>
        </w:pBdr>
        <w:spacing w:before="0" w:after="0"/>
        <w:rPr>
          <w:color w:val="000000"/>
          <w:szCs w:val="24"/>
        </w:rPr>
      </w:pPr>
      <w:r w:rsidRPr="00166F55">
        <w:rPr>
          <w:color w:val="000000"/>
          <w:szCs w:val="24"/>
        </w:rPr>
        <w:t xml:space="preserve">It is not purported for use in supporting or sustaining human </w:t>
      </w:r>
      <w:proofErr w:type="gramStart"/>
      <w:r w:rsidRPr="00166F55">
        <w:rPr>
          <w:color w:val="000000"/>
          <w:szCs w:val="24"/>
        </w:rPr>
        <w:t>life;</w:t>
      </w:r>
      <w:proofErr w:type="gramEnd"/>
      <w:r w:rsidRPr="00166F55">
        <w:rPr>
          <w:color w:val="000000"/>
          <w:szCs w:val="24"/>
        </w:rPr>
        <w:t xml:space="preserve"> </w:t>
      </w:r>
    </w:p>
    <w:p w14:paraId="00000170" w14:textId="77777777" w:rsidR="00DD1D0F" w:rsidRPr="00166F55" w:rsidRDefault="00000000">
      <w:pPr>
        <w:numPr>
          <w:ilvl w:val="1"/>
          <w:numId w:val="25"/>
        </w:numPr>
        <w:pBdr>
          <w:top w:val="nil"/>
          <w:left w:val="nil"/>
          <w:bottom w:val="nil"/>
          <w:right w:val="nil"/>
          <w:between w:val="nil"/>
        </w:pBdr>
        <w:spacing w:before="0" w:after="0"/>
        <w:rPr>
          <w:color w:val="000000"/>
          <w:szCs w:val="24"/>
        </w:rPr>
      </w:pPr>
      <w:r w:rsidRPr="00166F55">
        <w:rPr>
          <w:color w:val="000000"/>
          <w:szCs w:val="24"/>
        </w:rPr>
        <w:t xml:space="preserve">It is not substantially important in diagnosing, curing, mitigating, or treating disease or otherwise preventing impairment of human health </w:t>
      </w:r>
    </w:p>
    <w:p w14:paraId="00000171" w14:textId="6C784E8B" w:rsidR="00DD1D0F" w:rsidRPr="00166F55" w:rsidRDefault="00000000">
      <w:pPr>
        <w:numPr>
          <w:ilvl w:val="1"/>
          <w:numId w:val="25"/>
        </w:numPr>
        <w:pBdr>
          <w:top w:val="nil"/>
          <w:left w:val="nil"/>
          <w:bottom w:val="nil"/>
          <w:right w:val="nil"/>
          <w:between w:val="nil"/>
        </w:pBdr>
        <w:spacing w:before="0" w:after="0"/>
        <w:rPr>
          <w:color w:val="000000"/>
          <w:szCs w:val="24"/>
        </w:rPr>
      </w:pPr>
      <w:r w:rsidRPr="00166F55">
        <w:rPr>
          <w:color w:val="000000"/>
          <w:szCs w:val="24"/>
        </w:rPr>
        <w:t xml:space="preserve">And it does not otherwise present a potential for serious risk to the health, safety and welfare of the </w:t>
      </w:r>
      <w:r w:rsidR="00963FCD" w:rsidRPr="00166F55">
        <w:rPr>
          <w:color w:val="000000"/>
          <w:szCs w:val="24"/>
        </w:rPr>
        <w:t>participant</w:t>
      </w:r>
      <w:r w:rsidRPr="00166F55">
        <w:rPr>
          <w:color w:val="000000"/>
          <w:szCs w:val="24"/>
        </w:rPr>
        <w:t>. See section 8.3.</w:t>
      </w:r>
    </w:p>
    <w:p w14:paraId="00000172" w14:textId="77777777" w:rsidR="00DD1D0F" w:rsidRPr="00166F55" w:rsidRDefault="00000000">
      <w:pPr>
        <w:pStyle w:val="Heading2"/>
        <w:numPr>
          <w:ilvl w:val="1"/>
          <w:numId w:val="18"/>
        </w:numPr>
      </w:pPr>
      <w:bookmarkStart w:id="207" w:name="_heading=h.3fwokq0" w:colFirst="0" w:colLast="0"/>
      <w:bookmarkEnd w:id="207"/>
      <w:r w:rsidRPr="00166F55">
        <w:lastRenderedPageBreak/>
        <w:t xml:space="preserve">Preparation/Handling/Storage/Accountability </w:t>
      </w:r>
    </w:p>
    <w:p w14:paraId="00000173" w14:textId="77777777" w:rsidR="00DD1D0F" w:rsidRPr="00166F55" w:rsidRDefault="00000000">
      <w:pPr>
        <w:rPr>
          <w:szCs w:val="24"/>
        </w:rPr>
      </w:pPr>
      <w:r w:rsidRPr="00166F55">
        <w:rPr>
          <w:szCs w:val="24"/>
        </w:rPr>
        <w:t>The device will be used and handled only at the Shands Hospital.</w:t>
      </w:r>
    </w:p>
    <w:p w14:paraId="00000174" w14:textId="77777777" w:rsidR="00DD1D0F" w:rsidRPr="00166F55" w:rsidRDefault="00000000">
      <w:pPr>
        <w:pStyle w:val="Heading3"/>
        <w:numPr>
          <w:ilvl w:val="2"/>
          <w:numId w:val="18"/>
        </w:numPr>
      </w:pPr>
      <w:bookmarkStart w:id="208" w:name="_heading=h.1v1yuxt" w:colFirst="0" w:colLast="0"/>
      <w:bookmarkEnd w:id="208"/>
      <w:r w:rsidRPr="00166F55">
        <w:t>Acquisition and Accountability</w:t>
      </w:r>
    </w:p>
    <w:p w14:paraId="00000175" w14:textId="77777777" w:rsidR="00DD1D0F" w:rsidRPr="00166F55" w:rsidRDefault="00000000">
      <w:pPr>
        <w:rPr>
          <w:i/>
          <w:szCs w:val="24"/>
        </w:rPr>
      </w:pPr>
      <w:r w:rsidRPr="00166F55">
        <w:rPr>
          <w:szCs w:val="24"/>
        </w:rPr>
        <w:t xml:space="preserve">The device will be delivered to the Study Coordinator by Rahm SD Inc. It will stay at Shands Hospital for the duration of the study. It will only be used by the trained PI and study staff. </w:t>
      </w:r>
    </w:p>
    <w:p w14:paraId="00000176" w14:textId="77777777" w:rsidR="00DD1D0F" w:rsidRPr="00166F55" w:rsidRDefault="00000000">
      <w:pPr>
        <w:pStyle w:val="Heading3"/>
        <w:numPr>
          <w:ilvl w:val="2"/>
          <w:numId w:val="18"/>
        </w:numPr>
      </w:pPr>
      <w:bookmarkStart w:id="209" w:name="_heading=h.4f1mdlm" w:colFirst="0" w:colLast="0"/>
      <w:bookmarkEnd w:id="209"/>
      <w:r w:rsidRPr="00166F55">
        <w:t>Formulation, Appearance, Packaging, and Labeling</w:t>
      </w:r>
    </w:p>
    <w:p w14:paraId="00000177" w14:textId="77777777" w:rsidR="00DD1D0F" w:rsidRPr="00166F55" w:rsidRDefault="00000000">
      <w:pPr>
        <w:rPr>
          <w:szCs w:val="24"/>
        </w:rPr>
      </w:pPr>
      <w:r w:rsidRPr="00166F55">
        <w:rPr>
          <w:szCs w:val="24"/>
        </w:rPr>
        <w:t xml:space="preserve">The device will not be distributed to study </w:t>
      </w:r>
      <w:proofErr w:type="gramStart"/>
      <w:r w:rsidRPr="00166F55">
        <w:rPr>
          <w:szCs w:val="24"/>
        </w:rPr>
        <w:t>participants</w:t>
      </w:r>
      <w:proofErr w:type="gramEnd"/>
      <w:r w:rsidRPr="00166F55">
        <w:rPr>
          <w:szCs w:val="24"/>
        </w:rPr>
        <w:t xml:space="preserve"> so no formal packaging or labeling is needed.  </w:t>
      </w:r>
    </w:p>
    <w:p w14:paraId="00000178" w14:textId="77777777" w:rsidR="00DD1D0F" w:rsidRPr="00166F55" w:rsidRDefault="00000000">
      <w:pPr>
        <w:pStyle w:val="Heading3"/>
        <w:numPr>
          <w:ilvl w:val="2"/>
          <w:numId w:val="18"/>
        </w:numPr>
      </w:pPr>
      <w:bookmarkStart w:id="210" w:name="_heading=h.2u6wntf" w:colFirst="0" w:colLast="0"/>
      <w:bookmarkEnd w:id="210"/>
      <w:r w:rsidRPr="00166F55">
        <w:t>Product Storage and Stability</w:t>
      </w:r>
    </w:p>
    <w:p w14:paraId="00000179" w14:textId="77777777" w:rsidR="00DD1D0F" w:rsidRPr="00166F55" w:rsidRDefault="00000000">
      <w:pPr>
        <w:rPr>
          <w:szCs w:val="24"/>
        </w:rPr>
      </w:pPr>
      <w:r w:rsidRPr="00166F55">
        <w:rPr>
          <w:szCs w:val="24"/>
        </w:rPr>
        <w:t xml:space="preserve">The device will be stored at Shands Hospital and will not leave the </w:t>
      </w:r>
      <w:proofErr w:type="gramStart"/>
      <w:r w:rsidRPr="00166F55">
        <w:rPr>
          <w:szCs w:val="24"/>
        </w:rPr>
        <w:t>temperature controlled</w:t>
      </w:r>
      <w:proofErr w:type="gramEnd"/>
      <w:r w:rsidRPr="00166F55">
        <w:rPr>
          <w:szCs w:val="24"/>
        </w:rPr>
        <w:t xml:space="preserve"> facility. </w:t>
      </w:r>
    </w:p>
    <w:p w14:paraId="0000017A" w14:textId="77777777" w:rsidR="00DD1D0F" w:rsidRPr="00166F55" w:rsidRDefault="00000000">
      <w:pPr>
        <w:pStyle w:val="Heading3"/>
        <w:numPr>
          <w:ilvl w:val="2"/>
          <w:numId w:val="18"/>
        </w:numPr>
      </w:pPr>
      <w:bookmarkStart w:id="211" w:name="_heading=h.19c6y18" w:colFirst="0" w:colLast="0"/>
      <w:bookmarkEnd w:id="211"/>
      <w:r w:rsidRPr="00166F55">
        <w:t>Preparation</w:t>
      </w:r>
    </w:p>
    <w:p w14:paraId="0000017B" w14:textId="77777777" w:rsidR="00DD1D0F" w:rsidRPr="00166F55" w:rsidRDefault="00000000">
      <w:pPr>
        <w:rPr>
          <w:szCs w:val="24"/>
        </w:rPr>
      </w:pPr>
      <w:r w:rsidRPr="00166F55">
        <w:rPr>
          <w:szCs w:val="24"/>
        </w:rPr>
        <w:t>No preparation is needed for the device as it is not being distributed to participants.</w:t>
      </w:r>
    </w:p>
    <w:p w14:paraId="0000017C" w14:textId="77777777" w:rsidR="00DD1D0F" w:rsidRPr="00166F55" w:rsidRDefault="00000000">
      <w:pPr>
        <w:pStyle w:val="Heading2"/>
        <w:numPr>
          <w:ilvl w:val="1"/>
          <w:numId w:val="18"/>
        </w:numPr>
      </w:pPr>
      <w:bookmarkStart w:id="212" w:name="_heading=h.3tbugp1" w:colFirst="0" w:colLast="0"/>
      <w:bookmarkEnd w:id="212"/>
      <w:r w:rsidRPr="00166F55">
        <w:t>Measures to Minimize Bias: Randomization and Blinding</w:t>
      </w:r>
    </w:p>
    <w:p w14:paraId="0000017D" w14:textId="77777777" w:rsidR="00DD1D0F" w:rsidRPr="00166F55" w:rsidRDefault="00000000">
      <w:pPr>
        <w:rPr>
          <w:szCs w:val="24"/>
        </w:rPr>
      </w:pPr>
      <w:r w:rsidRPr="00166F55">
        <w:rPr>
          <w:szCs w:val="24"/>
        </w:rPr>
        <w:t>N/A</w:t>
      </w:r>
    </w:p>
    <w:p w14:paraId="0000017E" w14:textId="77777777" w:rsidR="00DD1D0F" w:rsidRPr="00166F55" w:rsidRDefault="00000000">
      <w:pPr>
        <w:pStyle w:val="Heading2"/>
        <w:numPr>
          <w:ilvl w:val="1"/>
          <w:numId w:val="18"/>
        </w:numPr>
      </w:pPr>
      <w:bookmarkStart w:id="213" w:name="_heading=h.28h4qwu" w:colFirst="0" w:colLast="0"/>
      <w:bookmarkEnd w:id="213"/>
      <w:r w:rsidRPr="00166F55">
        <w:t>Study Intervention Compliance</w:t>
      </w:r>
    </w:p>
    <w:p w14:paraId="0000017F" w14:textId="77777777" w:rsidR="00DD1D0F" w:rsidRPr="00166F55" w:rsidRDefault="00000000">
      <w:pPr>
        <w:rPr>
          <w:szCs w:val="24"/>
        </w:rPr>
      </w:pPr>
      <w:r w:rsidRPr="00166F55">
        <w:rPr>
          <w:szCs w:val="24"/>
        </w:rPr>
        <w:t xml:space="preserve">The NEO-Guardian will only be used on site and will not be sent with participants. Study staff will be trained and in control of the device for the duration of the study. The system will automatically track all vital signs.  The “standard” contact methods of collection for heart rate, respiratory rate and temperature will be collected and recorded only by study staff. </w:t>
      </w:r>
    </w:p>
    <w:p w14:paraId="00000180" w14:textId="77777777" w:rsidR="00DD1D0F" w:rsidRPr="00166F55" w:rsidRDefault="00000000">
      <w:pPr>
        <w:pStyle w:val="Heading2"/>
        <w:numPr>
          <w:ilvl w:val="1"/>
          <w:numId w:val="18"/>
        </w:numPr>
      </w:pPr>
      <w:bookmarkStart w:id="214" w:name="_heading=h.nmf14n" w:colFirst="0" w:colLast="0"/>
      <w:bookmarkEnd w:id="214"/>
      <w:r w:rsidRPr="00166F55">
        <w:t>Concomitant Therapy</w:t>
      </w:r>
    </w:p>
    <w:p w14:paraId="00000181" w14:textId="77777777" w:rsidR="00DD1D0F" w:rsidRPr="00166F55" w:rsidRDefault="00000000">
      <w:pPr>
        <w:spacing w:before="0" w:after="0"/>
        <w:rPr>
          <w:szCs w:val="24"/>
        </w:rPr>
      </w:pPr>
      <w:r w:rsidRPr="00166F55">
        <w:rPr>
          <w:szCs w:val="24"/>
        </w:rPr>
        <w:t>N/A</w:t>
      </w:r>
    </w:p>
    <w:p w14:paraId="00000182" w14:textId="77777777" w:rsidR="00DD1D0F" w:rsidRPr="00166F55" w:rsidRDefault="00000000">
      <w:pPr>
        <w:pStyle w:val="Heading1"/>
        <w:numPr>
          <w:ilvl w:val="0"/>
          <w:numId w:val="18"/>
        </w:numPr>
      </w:pPr>
      <w:bookmarkStart w:id="215" w:name="_heading=h.37m2jsg" w:colFirst="0" w:colLast="0"/>
      <w:bookmarkEnd w:id="215"/>
      <w:r w:rsidRPr="00166F55">
        <w:t xml:space="preserve">STUDY INTERVENTION DISCONTINUATION AND PARTICIPANT DISCONTINUATION/WITHDRAWAL </w:t>
      </w:r>
    </w:p>
    <w:p w14:paraId="00000183" w14:textId="77777777" w:rsidR="00DD1D0F" w:rsidRPr="00166F55" w:rsidRDefault="00000000">
      <w:pPr>
        <w:pStyle w:val="Heading2"/>
        <w:numPr>
          <w:ilvl w:val="1"/>
          <w:numId w:val="18"/>
        </w:numPr>
      </w:pPr>
      <w:bookmarkStart w:id="216" w:name="_heading=h.1mrcu09" w:colFirst="0" w:colLast="0"/>
      <w:bookmarkEnd w:id="216"/>
      <w:r w:rsidRPr="00166F55">
        <w:t>Discontinuation of Study Intervention</w:t>
      </w:r>
    </w:p>
    <w:p w14:paraId="00000184" w14:textId="77777777" w:rsidR="00DD1D0F" w:rsidRPr="00166F55" w:rsidRDefault="00000000">
      <w:pPr>
        <w:rPr>
          <w:i/>
          <w:szCs w:val="24"/>
        </w:rPr>
      </w:pPr>
      <w:r w:rsidRPr="00166F55">
        <w:rPr>
          <w:szCs w:val="24"/>
        </w:rPr>
        <w:t>Discontinuation from NEO-Guardian evaluation does not mean discontinuation from the study. No other actions will need to be taken on part of the participant.  If a clinically significant finding is identified after enrollment (including, but not limited to changes from baseline), the investigator or qualified designee will determine if any change in participant management is needed. Any new clinically relevant finding, causing harm to the patient, will be reported as an adverse event (AE).</w:t>
      </w:r>
    </w:p>
    <w:p w14:paraId="00000185" w14:textId="77777777" w:rsidR="00DD1D0F" w:rsidRPr="00166F55" w:rsidRDefault="00000000">
      <w:pPr>
        <w:rPr>
          <w:i/>
          <w:szCs w:val="24"/>
        </w:rPr>
      </w:pPr>
      <w:r w:rsidRPr="00166F55">
        <w:rPr>
          <w:szCs w:val="24"/>
        </w:rPr>
        <w:t>No other data will be collected at the time of study intervention discontinuation.</w:t>
      </w:r>
    </w:p>
    <w:p w14:paraId="00000186" w14:textId="77777777" w:rsidR="00DD1D0F" w:rsidRPr="00166F55" w:rsidRDefault="00000000">
      <w:pPr>
        <w:rPr>
          <w:szCs w:val="24"/>
        </w:rPr>
      </w:pPr>
      <w:r w:rsidRPr="00166F55">
        <w:rPr>
          <w:szCs w:val="24"/>
        </w:rPr>
        <w:t>Participants are free to withdraw from participation in the study at any time upon request.</w:t>
      </w:r>
    </w:p>
    <w:p w14:paraId="00000187" w14:textId="77777777" w:rsidR="00DD1D0F" w:rsidRPr="00166F55" w:rsidRDefault="00000000">
      <w:pPr>
        <w:rPr>
          <w:szCs w:val="24"/>
        </w:rPr>
      </w:pPr>
      <w:r w:rsidRPr="00166F55">
        <w:rPr>
          <w:szCs w:val="24"/>
        </w:rPr>
        <w:t>An investigator may discontinue or withdraw a participant from the study for the following reasons:</w:t>
      </w:r>
    </w:p>
    <w:p w14:paraId="00000188" w14:textId="77777777" w:rsidR="00DD1D0F" w:rsidRPr="00166F55" w:rsidRDefault="00000000">
      <w:pPr>
        <w:numPr>
          <w:ilvl w:val="0"/>
          <w:numId w:val="27"/>
        </w:numPr>
        <w:pBdr>
          <w:top w:val="nil"/>
          <w:left w:val="nil"/>
          <w:bottom w:val="nil"/>
          <w:right w:val="nil"/>
          <w:between w:val="nil"/>
        </w:pBdr>
        <w:spacing w:before="0" w:after="0"/>
        <w:rPr>
          <w:szCs w:val="24"/>
        </w:rPr>
      </w:pPr>
      <w:r w:rsidRPr="00166F55">
        <w:rPr>
          <w:color w:val="000000"/>
          <w:szCs w:val="24"/>
        </w:rPr>
        <w:t>Completion of study intervention</w:t>
      </w:r>
    </w:p>
    <w:p w14:paraId="00000189" w14:textId="77777777" w:rsidR="00DD1D0F" w:rsidRPr="00166F55" w:rsidRDefault="00000000">
      <w:pPr>
        <w:numPr>
          <w:ilvl w:val="0"/>
          <w:numId w:val="27"/>
        </w:numPr>
        <w:pBdr>
          <w:top w:val="nil"/>
          <w:left w:val="nil"/>
          <w:bottom w:val="nil"/>
          <w:right w:val="nil"/>
          <w:between w:val="nil"/>
        </w:pBdr>
        <w:spacing w:before="0" w:after="0"/>
        <w:rPr>
          <w:szCs w:val="24"/>
        </w:rPr>
      </w:pPr>
      <w:r w:rsidRPr="00166F55">
        <w:rPr>
          <w:color w:val="000000"/>
          <w:szCs w:val="24"/>
        </w:rPr>
        <w:lastRenderedPageBreak/>
        <w:t>If any clinical adverse event (AE</w:t>
      </w:r>
      <w:proofErr w:type="gramStart"/>
      <w:r w:rsidRPr="00166F55">
        <w:rPr>
          <w:color w:val="000000"/>
          <w:szCs w:val="24"/>
        </w:rPr>
        <w:t>),or</w:t>
      </w:r>
      <w:proofErr w:type="gramEnd"/>
      <w:r w:rsidRPr="00166F55">
        <w:rPr>
          <w:color w:val="000000"/>
          <w:szCs w:val="24"/>
        </w:rPr>
        <w:t xml:space="preserve"> other medical condition or situation occurs such that continued participation in the study would not be in the best interest of the participant</w:t>
      </w:r>
    </w:p>
    <w:p w14:paraId="0000018A" w14:textId="77777777" w:rsidR="00DD1D0F" w:rsidRPr="00166F55" w:rsidRDefault="00000000">
      <w:pPr>
        <w:numPr>
          <w:ilvl w:val="0"/>
          <w:numId w:val="27"/>
        </w:numPr>
        <w:pBdr>
          <w:top w:val="nil"/>
          <w:left w:val="nil"/>
          <w:bottom w:val="nil"/>
          <w:right w:val="nil"/>
          <w:between w:val="nil"/>
        </w:pBdr>
        <w:spacing w:before="0" w:after="0"/>
        <w:rPr>
          <w:szCs w:val="24"/>
        </w:rPr>
      </w:pPr>
      <w:r w:rsidRPr="00166F55">
        <w:rPr>
          <w:color w:val="000000"/>
          <w:szCs w:val="24"/>
        </w:rPr>
        <w:t>Investigator discretion</w:t>
      </w:r>
    </w:p>
    <w:p w14:paraId="0000018B" w14:textId="77777777" w:rsidR="00DD1D0F" w:rsidRPr="00166F55" w:rsidRDefault="00000000">
      <w:pPr>
        <w:pStyle w:val="Heading2"/>
        <w:numPr>
          <w:ilvl w:val="1"/>
          <w:numId w:val="18"/>
        </w:numPr>
      </w:pPr>
      <w:bookmarkStart w:id="217" w:name="_heading=h.46r0co2" w:colFirst="0" w:colLast="0"/>
      <w:bookmarkEnd w:id="217"/>
      <w:r w:rsidRPr="00166F55">
        <w:t>Participant Discontinuation/Withdrawal from the Study</w:t>
      </w:r>
    </w:p>
    <w:p w14:paraId="0000018C" w14:textId="77777777" w:rsidR="00DD1D0F" w:rsidRPr="00166F55" w:rsidRDefault="00000000">
      <w:pPr>
        <w:rPr>
          <w:color w:val="000000"/>
          <w:szCs w:val="24"/>
        </w:rPr>
      </w:pPr>
      <w:bookmarkStart w:id="218" w:name="_heading=h.2lwamvv" w:colFirst="0" w:colLast="0"/>
      <w:bookmarkEnd w:id="218"/>
      <w:r w:rsidRPr="00166F55">
        <w:rPr>
          <w:szCs w:val="24"/>
        </w:rPr>
        <w:t>Participants are free to withdraw from participation in the study at any time upon request.</w:t>
      </w:r>
      <w:r w:rsidRPr="00166F55">
        <w:rPr>
          <w:color w:val="000000"/>
          <w:szCs w:val="24"/>
        </w:rPr>
        <w:t xml:space="preserve"> </w:t>
      </w:r>
    </w:p>
    <w:p w14:paraId="0000018D" w14:textId="77777777" w:rsidR="00DD1D0F" w:rsidRPr="00166F55" w:rsidRDefault="00000000">
      <w:pPr>
        <w:rPr>
          <w:szCs w:val="24"/>
        </w:rPr>
      </w:pPr>
      <w:r w:rsidRPr="00166F55">
        <w:rPr>
          <w:szCs w:val="24"/>
        </w:rPr>
        <w:t>An investigator may discontinue or withdraw a participant from the study for the following reasons:</w:t>
      </w:r>
    </w:p>
    <w:p w14:paraId="0000018E" w14:textId="77777777" w:rsidR="00DD1D0F" w:rsidRPr="00166F55" w:rsidRDefault="00000000">
      <w:pPr>
        <w:numPr>
          <w:ilvl w:val="0"/>
          <w:numId w:val="26"/>
        </w:numPr>
        <w:pBdr>
          <w:top w:val="nil"/>
          <w:left w:val="nil"/>
          <w:bottom w:val="nil"/>
          <w:right w:val="nil"/>
          <w:between w:val="nil"/>
        </w:pBdr>
        <w:spacing w:before="0" w:after="0"/>
        <w:rPr>
          <w:szCs w:val="24"/>
        </w:rPr>
      </w:pPr>
      <w:r w:rsidRPr="00166F55">
        <w:rPr>
          <w:color w:val="000000"/>
          <w:szCs w:val="24"/>
        </w:rPr>
        <w:t xml:space="preserve">Significant study intervention non-compliance </w:t>
      </w:r>
    </w:p>
    <w:p w14:paraId="0000018F" w14:textId="77777777" w:rsidR="00DD1D0F" w:rsidRPr="00166F55" w:rsidRDefault="00000000">
      <w:pPr>
        <w:numPr>
          <w:ilvl w:val="0"/>
          <w:numId w:val="26"/>
        </w:numPr>
        <w:pBdr>
          <w:top w:val="nil"/>
          <w:left w:val="nil"/>
          <w:bottom w:val="nil"/>
          <w:right w:val="nil"/>
          <w:between w:val="nil"/>
        </w:pBdr>
        <w:spacing w:before="0" w:after="0"/>
        <w:rPr>
          <w:szCs w:val="24"/>
        </w:rPr>
      </w:pPr>
      <w:r w:rsidRPr="00166F55">
        <w:rPr>
          <w:color w:val="000000"/>
          <w:szCs w:val="24"/>
        </w:rPr>
        <w:t>If the participant meets an exclusion criterion (not previously recognized or that develops with ongoing care in t</w:t>
      </w:r>
      <w:r w:rsidRPr="00166F55">
        <w:rPr>
          <w:szCs w:val="24"/>
        </w:rPr>
        <w:t>he NICU</w:t>
      </w:r>
      <w:r w:rsidRPr="00166F55">
        <w:rPr>
          <w:color w:val="000000"/>
          <w:szCs w:val="24"/>
        </w:rPr>
        <w:t>) that precludes further study participation</w:t>
      </w:r>
    </w:p>
    <w:p w14:paraId="00000190" w14:textId="77777777" w:rsidR="00DD1D0F" w:rsidRPr="00166F55" w:rsidRDefault="00000000">
      <w:pPr>
        <w:numPr>
          <w:ilvl w:val="0"/>
          <w:numId w:val="26"/>
        </w:numPr>
        <w:pBdr>
          <w:top w:val="nil"/>
          <w:left w:val="nil"/>
          <w:bottom w:val="nil"/>
          <w:right w:val="nil"/>
          <w:between w:val="nil"/>
        </w:pBdr>
        <w:spacing w:before="0" w:after="0"/>
        <w:rPr>
          <w:szCs w:val="24"/>
        </w:rPr>
      </w:pPr>
      <w:r w:rsidRPr="00166F55">
        <w:rPr>
          <w:color w:val="000000"/>
          <w:szCs w:val="24"/>
        </w:rPr>
        <w:t>Screen Failure</w:t>
      </w:r>
    </w:p>
    <w:p w14:paraId="00000191" w14:textId="4DAB2DB7" w:rsidR="00DD1D0F" w:rsidRPr="00166F55" w:rsidRDefault="00000000">
      <w:pPr>
        <w:rPr>
          <w:szCs w:val="24"/>
        </w:rPr>
      </w:pPr>
      <w:r w:rsidRPr="00166F55">
        <w:rPr>
          <w:szCs w:val="24"/>
        </w:rPr>
        <w:t xml:space="preserve">The reason for participant discontinuation or withdrawal from the study will be recorded on the NEO-Guardian Case Report Form (CRF). </w:t>
      </w:r>
      <w:r w:rsidR="00963FCD" w:rsidRPr="00166F55">
        <w:rPr>
          <w:szCs w:val="24"/>
        </w:rPr>
        <w:t>Participant</w:t>
      </w:r>
      <w:r w:rsidRPr="00166F55">
        <w:rPr>
          <w:szCs w:val="24"/>
        </w:rPr>
        <w:t xml:space="preserve">s who sign the informed consent form but do not receive the study intervention may be replaced.  </w:t>
      </w:r>
      <w:r w:rsidR="00963FCD" w:rsidRPr="00166F55">
        <w:rPr>
          <w:szCs w:val="24"/>
        </w:rPr>
        <w:t>Participant</w:t>
      </w:r>
      <w:r w:rsidRPr="00166F55">
        <w:rPr>
          <w:szCs w:val="24"/>
        </w:rPr>
        <w:t>s who sign the informed consent form, and receive the study intervention, and subsequently withdraw, or are withdrawn or discontinued from the study, may be replaced.</w:t>
      </w:r>
    </w:p>
    <w:p w14:paraId="00000192" w14:textId="77777777" w:rsidR="00DD1D0F" w:rsidRPr="00166F55" w:rsidRDefault="00000000">
      <w:pPr>
        <w:pStyle w:val="Heading2"/>
        <w:numPr>
          <w:ilvl w:val="1"/>
          <w:numId w:val="18"/>
        </w:numPr>
      </w:pPr>
      <w:bookmarkStart w:id="219" w:name="_heading=h.111kx3o" w:colFirst="0" w:colLast="0"/>
      <w:bookmarkEnd w:id="219"/>
      <w:r w:rsidRPr="00166F55">
        <w:t>Lost to Follow-up</w:t>
      </w:r>
    </w:p>
    <w:p w14:paraId="00000193" w14:textId="77777777" w:rsidR="00DD1D0F" w:rsidRPr="00166F55" w:rsidRDefault="00000000">
      <w:pPr>
        <w:numPr>
          <w:ilvl w:val="0"/>
          <w:numId w:val="7"/>
        </w:numPr>
        <w:pBdr>
          <w:top w:val="nil"/>
          <w:left w:val="nil"/>
          <w:bottom w:val="nil"/>
          <w:right w:val="nil"/>
          <w:between w:val="nil"/>
        </w:pBdr>
        <w:spacing w:before="0" w:after="0"/>
        <w:rPr>
          <w:szCs w:val="24"/>
        </w:rPr>
      </w:pPr>
      <w:r w:rsidRPr="00166F55">
        <w:rPr>
          <w:color w:val="000000"/>
          <w:szCs w:val="24"/>
        </w:rPr>
        <w:t xml:space="preserve">The screening, signing of informed consent form and study will all take place on the same day.  </w:t>
      </w:r>
      <w:sdt>
        <w:sdtPr>
          <w:rPr>
            <w:szCs w:val="24"/>
          </w:rPr>
          <w:tag w:val="goog_rdk_156"/>
          <w:id w:val="711542246"/>
        </w:sdtPr>
        <w:sdtContent>
          <w:commentRangeStart w:id="220"/>
        </w:sdtContent>
      </w:sdt>
      <w:r w:rsidRPr="00166F55">
        <w:rPr>
          <w:color w:val="000000"/>
          <w:szCs w:val="24"/>
        </w:rPr>
        <w:t>There will be no follow-up with participants.</w:t>
      </w:r>
      <w:commentRangeEnd w:id="220"/>
      <w:r w:rsidRPr="00166F55">
        <w:rPr>
          <w:szCs w:val="24"/>
        </w:rPr>
        <w:commentReference w:id="220"/>
      </w:r>
      <w:r w:rsidRPr="00166F55">
        <w:rPr>
          <w:color w:val="000000"/>
          <w:szCs w:val="24"/>
        </w:rPr>
        <w:t xml:space="preserve"> </w:t>
      </w:r>
    </w:p>
    <w:p w14:paraId="00000194" w14:textId="77777777" w:rsidR="00DD1D0F" w:rsidRPr="00166F55" w:rsidRDefault="00000000">
      <w:pPr>
        <w:pStyle w:val="Heading1"/>
        <w:numPr>
          <w:ilvl w:val="0"/>
          <w:numId w:val="18"/>
        </w:numPr>
      </w:pPr>
      <w:bookmarkStart w:id="221" w:name="_heading=h.3l18frh" w:colFirst="0" w:colLast="0"/>
      <w:bookmarkEnd w:id="221"/>
      <w:r w:rsidRPr="00166F55">
        <w:t>STUDY ASSESSMENTS AND PROCEDURES</w:t>
      </w:r>
    </w:p>
    <w:p w14:paraId="00000195" w14:textId="77777777" w:rsidR="00DD1D0F" w:rsidRPr="00166F55" w:rsidRDefault="00000000">
      <w:pPr>
        <w:pStyle w:val="Heading2"/>
        <w:numPr>
          <w:ilvl w:val="1"/>
          <w:numId w:val="18"/>
        </w:numPr>
      </w:pPr>
      <w:bookmarkStart w:id="222" w:name="_heading=h.206ipza" w:colFirst="0" w:colLast="0"/>
      <w:bookmarkEnd w:id="222"/>
      <w:r w:rsidRPr="00166F55">
        <w:t>Screening Procedures</w:t>
      </w:r>
    </w:p>
    <w:p w14:paraId="00000196" w14:textId="77777777" w:rsidR="00DD1D0F" w:rsidRPr="00166F55" w:rsidRDefault="00000000">
      <w:pPr>
        <w:pStyle w:val="Heading3"/>
        <w:numPr>
          <w:ilvl w:val="2"/>
          <w:numId w:val="18"/>
        </w:numPr>
      </w:pPr>
      <w:bookmarkStart w:id="223" w:name="_heading=h.4k668n3" w:colFirst="0" w:colLast="0"/>
      <w:bookmarkEnd w:id="223"/>
      <w:r w:rsidRPr="00166F55">
        <w:t>Screening activities performed prior to obtaining informed consent</w:t>
      </w:r>
    </w:p>
    <w:p w14:paraId="00000197" w14:textId="61E90AE8" w:rsidR="00DD1D0F" w:rsidRPr="00166F55" w:rsidRDefault="00000000">
      <w:pPr>
        <w:rPr>
          <w:szCs w:val="24"/>
        </w:rPr>
      </w:pPr>
      <w:r w:rsidRPr="00166F55">
        <w:rPr>
          <w:szCs w:val="24"/>
        </w:rPr>
        <w:t xml:space="preserve">Minimal risk activities that may be performed before the </w:t>
      </w:r>
      <w:r w:rsidR="00963FCD" w:rsidRPr="00166F55">
        <w:rPr>
          <w:szCs w:val="24"/>
        </w:rPr>
        <w:t>participant</w:t>
      </w:r>
      <w:r w:rsidRPr="00166F55">
        <w:rPr>
          <w:szCs w:val="24"/>
        </w:rPr>
        <w:t xml:space="preserve">’s parent or guardian has signed a consent include the following: </w:t>
      </w:r>
    </w:p>
    <w:p w14:paraId="00000198" w14:textId="709F863F" w:rsidR="00DD1D0F" w:rsidRPr="00166F55" w:rsidRDefault="00000000">
      <w:pPr>
        <w:numPr>
          <w:ilvl w:val="0"/>
          <w:numId w:val="17"/>
        </w:numPr>
        <w:spacing w:before="0" w:after="0"/>
        <w:ind w:hanging="360"/>
        <w:rPr>
          <w:szCs w:val="24"/>
        </w:rPr>
      </w:pPr>
      <w:r w:rsidRPr="00166F55">
        <w:rPr>
          <w:szCs w:val="24"/>
        </w:rPr>
        <w:t xml:space="preserve">Email, written, in person or telephone communications with prospective </w:t>
      </w:r>
      <w:r w:rsidR="00963FCD" w:rsidRPr="00166F55">
        <w:rPr>
          <w:szCs w:val="24"/>
        </w:rPr>
        <w:t>participant</w:t>
      </w:r>
      <w:r w:rsidRPr="00166F55">
        <w:rPr>
          <w:szCs w:val="24"/>
        </w:rPr>
        <w:t>s confirming the following:</w:t>
      </w:r>
    </w:p>
    <w:p w14:paraId="00000199" w14:textId="77777777" w:rsidR="00DD1D0F" w:rsidRPr="00166F55" w:rsidRDefault="00000000">
      <w:pPr>
        <w:numPr>
          <w:ilvl w:val="1"/>
          <w:numId w:val="17"/>
        </w:numPr>
        <w:spacing w:before="0" w:after="0"/>
        <w:rPr>
          <w:szCs w:val="24"/>
        </w:rPr>
      </w:pPr>
      <w:r w:rsidRPr="00166F55">
        <w:rPr>
          <w:szCs w:val="24"/>
        </w:rPr>
        <w:t>Age</w:t>
      </w:r>
    </w:p>
    <w:p w14:paraId="0000019A" w14:textId="77777777" w:rsidR="00DD1D0F" w:rsidRPr="00166F55" w:rsidRDefault="00000000">
      <w:pPr>
        <w:numPr>
          <w:ilvl w:val="1"/>
          <w:numId w:val="17"/>
        </w:numPr>
        <w:spacing w:before="0" w:after="0"/>
        <w:rPr>
          <w:szCs w:val="24"/>
        </w:rPr>
      </w:pPr>
      <w:r w:rsidRPr="00166F55">
        <w:rPr>
          <w:szCs w:val="24"/>
        </w:rPr>
        <w:t>English proficiency</w:t>
      </w:r>
    </w:p>
    <w:p w14:paraId="0000019B" w14:textId="77777777" w:rsidR="00DD1D0F" w:rsidRPr="00166F55" w:rsidRDefault="00000000">
      <w:pPr>
        <w:numPr>
          <w:ilvl w:val="1"/>
          <w:numId w:val="17"/>
        </w:numPr>
        <w:spacing w:before="0" w:after="0"/>
        <w:rPr>
          <w:szCs w:val="24"/>
        </w:rPr>
      </w:pPr>
      <w:r w:rsidRPr="00166F55">
        <w:rPr>
          <w:szCs w:val="24"/>
        </w:rPr>
        <w:t>Willingness and ability to provide informed consent</w:t>
      </w:r>
    </w:p>
    <w:p w14:paraId="0000019C" w14:textId="77777777" w:rsidR="00DD1D0F" w:rsidRPr="00166F55" w:rsidRDefault="00000000">
      <w:pPr>
        <w:pStyle w:val="Heading3"/>
        <w:numPr>
          <w:ilvl w:val="2"/>
          <w:numId w:val="18"/>
        </w:numPr>
      </w:pPr>
      <w:bookmarkStart w:id="224" w:name="_heading=h.2zbgiuw" w:colFirst="0" w:colLast="0"/>
      <w:bookmarkEnd w:id="224"/>
      <w:r w:rsidRPr="00166F55">
        <w:t>Screening activities performed after a consent for screening has been signed</w:t>
      </w:r>
    </w:p>
    <w:p w14:paraId="0000019D" w14:textId="74EC1E5C" w:rsidR="00DD1D0F" w:rsidRPr="00166F55" w:rsidRDefault="00000000">
      <w:pPr>
        <w:rPr>
          <w:szCs w:val="24"/>
        </w:rPr>
      </w:pPr>
      <w:r w:rsidRPr="00166F55">
        <w:rPr>
          <w:szCs w:val="24"/>
        </w:rPr>
        <w:t xml:space="preserve">The following activities will be performed only after the </w:t>
      </w:r>
      <w:r w:rsidR="00963FCD" w:rsidRPr="00166F55">
        <w:rPr>
          <w:szCs w:val="24"/>
        </w:rPr>
        <w:t>participant</w:t>
      </w:r>
      <w:r w:rsidRPr="00166F55">
        <w:rPr>
          <w:szCs w:val="24"/>
        </w:rPr>
        <w:t xml:space="preserve">’s parent or guardian has signed the consent of this study. </w:t>
      </w:r>
    </w:p>
    <w:p w14:paraId="0000019E" w14:textId="77777777" w:rsidR="00DD1D0F" w:rsidRPr="00166F55" w:rsidRDefault="00000000">
      <w:pPr>
        <w:pStyle w:val="Heading2"/>
        <w:numPr>
          <w:ilvl w:val="1"/>
          <w:numId w:val="18"/>
        </w:numPr>
      </w:pPr>
      <w:bookmarkStart w:id="225" w:name="_heading=h.1egqt2p" w:colFirst="0" w:colLast="0"/>
      <w:bookmarkEnd w:id="225"/>
      <w:r w:rsidRPr="00166F55">
        <w:t>Study Evaluations &amp; Procedures</w:t>
      </w:r>
    </w:p>
    <w:p w14:paraId="0000019F" w14:textId="77777777" w:rsidR="00DD1D0F" w:rsidRPr="00166F55" w:rsidRDefault="00000000">
      <w:pPr>
        <w:rPr>
          <w:szCs w:val="24"/>
        </w:rPr>
      </w:pPr>
      <w:r w:rsidRPr="00166F55">
        <w:rPr>
          <w:szCs w:val="24"/>
        </w:rPr>
        <w:t>The study is designed to evaluate the feasibility and accuracy of a non-invasive Doppler sensor for monitoring vital signs in neonates admitted to either the Mother Baby Unit or the NICU. The study will enroll up to 40 NICU patients who meet inclusion criteria.</w:t>
      </w:r>
    </w:p>
    <w:p w14:paraId="000001A0" w14:textId="77777777" w:rsidR="00DD1D0F" w:rsidRPr="00166F55" w:rsidRDefault="00000000">
      <w:pPr>
        <w:rPr>
          <w:szCs w:val="24"/>
        </w:rPr>
      </w:pPr>
      <w:r w:rsidRPr="00166F55">
        <w:rPr>
          <w:szCs w:val="24"/>
        </w:rPr>
        <w:t xml:space="preserve">Recruitment: Recruitment will be conducted by trained study staff. The NICU census will be reviewed by the study PI on a weekly basis to identify potential patients meeting inclusion </w:t>
      </w:r>
      <w:r w:rsidRPr="00166F55">
        <w:rPr>
          <w:szCs w:val="24"/>
        </w:rPr>
        <w:lastRenderedPageBreak/>
        <w:t xml:space="preserve">criteria who can be approached for consent. Advertising will include word of mouth and flyers posted in the NICU parent lounge. </w:t>
      </w:r>
    </w:p>
    <w:p w14:paraId="000001A1" w14:textId="77777777" w:rsidR="00DD1D0F" w:rsidRPr="00166F55" w:rsidRDefault="00000000">
      <w:pPr>
        <w:rPr>
          <w:szCs w:val="24"/>
        </w:rPr>
      </w:pPr>
      <w:r w:rsidRPr="00166F55">
        <w:rPr>
          <w:szCs w:val="24"/>
        </w:rPr>
        <w:t xml:space="preserve">Parent(s) or legal guardian(s) of patients identified for inclusion will be approached in </w:t>
      </w:r>
      <w:sdt>
        <w:sdtPr>
          <w:rPr>
            <w:szCs w:val="24"/>
          </w:rPr>
          <w:tag w:val="goog_rdk_157"/>
          <w:id w:val="-251681518"/>
        </w:sdtPr>
        <w:sdtContent>
          <w:commentRangeStart w:id="226"/>
        </w:sdtContent>
      </w:sdt>
      <w:sdt>
        <w:sdtPr>
          <w:rPr>
            <w:szCs w:val="24"/>
          </w:rPr>
          <w:tag w:val="goog_rdk_158"/>
          <w:id w:val="695621802"/>
        </w:sdtPr>
        <w:sdtContent>
          <w:commentRangeStart w:id="227"/>
        </w:sdtContent>
      </w:sdt>
      <w:sdt>
        <w:sdtPr>
          <w:rPr>
            <w:szCs w:val="24"/>
          </w:rPr>
          <w:tag w:val="goog_rdk_159"/>
          <w:id w:val="629066254"/>
        </w:sdtPr>
        <w:sdtContent>
          <w:commentRangeStart w:id="228"/>
        </w:sdtContent>
      </w:sdt>
      <w:sdt>
        <w:sdtPr>
          <w:rPr>
            <w:szCs w:val="24"/>
          </w:rPr>
          <w:tag w:val="goog_rdk_160"/>
          <w:id w:val="-971047510"/>
        </w:sdtPr>
        <w:sdtContent>
          <w:commentRangeStart w:id="229"/>
        </w:sdtContent>
      </w:sdt>
      <w:sdt>
        <w:sdtPr>
          <w:rPr>
            <w:szCs w:val="24"/>
          </w:rPr>
          <w:tag w:val="goog_rdk_161"/>
          <w:id w:val="1514478994"/>
        </w:sdtPr>
        <w:sdtContent>
          <w:commentRangeStart w:id="230"/>
        </w:sdtContent>
      </w:sdt>
      <w:r w:rsidRPr="00166F55">
        <w:rPr>
          <w:szCs w:val="24"/>
        </w:rPr>
        <w:t>person or over the phone.</w:t>
      </w:r>
      <w:commentRangeEnd w:id="226"/>
      <w:r w:rsidRPr="00166F55">
        <w:rPr>
          <w:szCs w:val="24"/>
        </w:rPr>
        <w:commentReference w:id="226"/>
      </w:r>
      <w:commentRangeEnd w:id="227"/>
      <w:r w:rsidRPr="00166F55">
        <w:rPr>
          <w:szCs w:val="24"/>
        </w:rPr>
        <w:commentReference w:id="227"/>
      </w:r>
      <w:commentRangeEnd w:id="228"/>
      <w:r w:rsidRPr="00166F55">
        <w:rPr>
          <w:szCs w:val="24"/>
        </w:rPr>
        <w:commentReference w:id="228"/>
      </w:r>
      <w:commentRangeEnd w:id="229"/>
      <w:r w:rsidRPr="00166F55">
        <w:rPr>
          <w:szCs w:val="24"/>
        </w:rPr>
        <w:commentReference w:id="229"/>
      </w:r>
      <w:commentRangeEnd w:id="230"/>
      <w:r w:rsidRPr="00166F55">
        <w:rPr>
          <w:szCs w:val="24"/>
        </w:rPr>
        <w:commentReference w:id="230"/>
      </w:r>
    </w:p>
    <w:p w14:paraId="000001A2" w14:textId="77777777" w:rsidR="00DD1D0F" w:rsidRPr="00166F55" w:rsidRDefault="00000000">
      <w:pPr>
        <w:rPr>
          <w:szCs w:val="24"/>
        </w:rPr>
      </w:pPr>
      <w:r w:rsidRPr="00166F55">
        <w:rPr>
          <w:szCs w:val="24"/>
        </w:rPr>
        <w:t xml:space="preserve">Once identified and screened as per 8.1.1, the informed consent form will be reviewed with each participant and study requirements will be covered at that time.  Participants will be </w:t>
      </w:r>
      <w:proofErr w:type="gramStart"/>
      <w:r w:rsidRPr="00166F55">
        <w:rPr>
          <w:szCs w:val="24"/>
        </w:rPr>
        <w:t>given an explanation of</w:t>
      </w:r>
      <w:proofErr w:type="gramEnd"/>
      <w:r w:rsidRPr="00166F55">
        <w:rPr>
          <w:szCs w:val="24"/>
        </w:rPr>
        <w:t xml:space="preserve"> the process and the study procedures. At that time, each participant will be informed that they can terminate the study early at any point, for any reason and if they wish to proceed, informed consent will be obtained. </w:t>
      </w:r>
    </w:p>
    <w:p w14:paraId="000001A3" w14:textId="77777777" w:rsidR="00DD1D0F" w:rsidRPr="00166F55" w:rsidRDefault="00000000">
      <w:pPr>
        <w:rPr>
          <w:szCs w:val="24"/>
        </w:rPr>
      </w:pPr>
      <w:r w:rsidRPr="00166F55">
        <w:rPr>
          <w:szCs w:val="24"/>
        </w:rPr>
        <w:t>A PI or trained study staff will serve as study coordinator during data collection periods.</w:t>
      </w:r>
    </w:p>
    <w:sdt>
      <w:sdtPr>
        <w:rPr>
          <w:szCs w:val="24"/>
        </w:rPr>
        <w:tag w:val="goog_rdk_167"/>
        <w:id w:val="2132088684"/>
      </w:sdtPr>
      <w:sdtContent>
        <w:p w14:paraId="000001A4" w14:textId="77777777" w:rsidR="00DD1D0F" w:rsidRPr="00166F55" w:rsidRDefault="00000000">
          <w:pPr>
            <w:rPr>
              <w:ins w:id="231" w:author="Helen Zhang" w:date="2025-07-18T17:41:00Z"/>
              <w:szCs w:val="24"/>
            </w:rPr>
          </w:pPr>
          <w:sdt>
            <w:sdtPr>
              <w:rPr>
                <w:szCs w:val="24"/>
              </w:rPr>
              <w:tag w:val="goog_rdk_162"/>
              <w:id w:val="1634966673"/>
            </w:sdtPr>
            <w:sdtContent>
              <w:commentRangeStart w:id="232"/>
            </w:sdtContent>
          </w:sdt>
          <w:r w:rsidRPr="00166F55">
            <w:rPr>
              <w:szCs w:val="24"/>
            </w:rPr>
            <w:t>The study coordinator will connect the traditional (contact-based) monitoring device to a data-collection laptop via a USB cable.  Data from the traditional device will be stored on the laptop.</w:t>
          </w:r>
          <w:commentRangeEnd w:id="232"/>
          <w:r w:rsidRPr="00166F55">
            <w:rPr>
              <w:szCs w:val="24"/>
            </w:rPr>
            <w:commentReference w:id="232"/>
          </w:r>
          <w:r w:rsidRPr="00166F55">
            <w:rPr>
              <w:szCs w:val="24"/>
            </w:rPr>
            <w:t xml:space="preserve"> </w:t>
          </w:r>
          <w:sdt>
            <w:sdtPr>
              <w:rPr>
                <w:szCs w:val="24"/>
              </w:rPr>
              <w:tag w:val="goog_rdk_163"/>
              <w:id w:val="-265496677"/>
            </w:sdtPr>
            <w:sdtContent>
              <w:sdt>
                <w:sdtPr>
                  <w:rPr>
                    <w:szCs w:val="24"/>
                  </w:rPr>
                  <w:tag w:val="goog_rdk_164"/>
                  <w:id w:val="-404607874"/>
                </w:sdtPr>
                <w:sdtContent>
                  <w:ins w:id="233" w:author="Helen Zhang" w:date="2025-07-18T17:41:00Z">
                    <w:r w:rsidRPr="00166F55">
                      <w:rPr>
                        <w:szCs w:val="24"/>
                      </w:rPr>
                      <w:t xml:space="preserve">The study coordinator will attach the non-invasive doppler sensor to an IV pole at a predetermined distance from the neonate.  </w:t>
                    </w:r>
                  </w:ins>
                </w:sdtContent>
              </w:sdt>
              <w:customXmlInsRangeStart w:id="234" w:author="Helen Zhang" w:date="2025-07-18T17:41:00Z"/>
              <w:sdt>
                <w:sdtPr>
                  <w:rPr>
                    <w:szCs w:val="24"/>
                  </w:rPr>
                  <w:tag w:val="goog_rdk_165"/>
                  <w:id w:val="774982161"/>
                </w:sdtPr>
                <w:sdtContent>
                  <w:customXmlInsRangeEnd w:id="234"/>
                  <w:ins w:id="235" w:author="Helen Zhang" w:date="2025-07-18T17:41:00Z">
                    <w:r w:rsidRPr="00166F55">
                      <w:rPr>
                        <w:szCs w:val="24"/>
                      </w:rPr>
                      <w:t>Data collected by the radar will be stored in memory on the device.</w:t>
                    </w:r>
                  </w:ins>
                  <w:customXmlInsRangeStart w:id="236" w:author="Helen Zhang" w:date="2025-07-18T17:41:00Z"/>
                </w:sdtContent>
              </w:sdt>
              <w:customXmlInsRangeEnd w:id="236"/>
              <w:customXmlInsRangeStart w:id="237" w:author="Helen Zhang" w:date="2025-07-18T17:41:00Z"/>
              <w:sdt>
                <w:sdtPr>
                  <w:rPr>
                    <w:szCs w:val="24"/>
                  </w:rPr>
                  <w:tag w:val="goog_rdk_166"/>
                  <w:id w:val="-665028071"/>
                </w:sdtPr>
                <w:sdtContent>
                  <w:customXmlInsRangeEnd w:id="237"/>
                  <w:ins w:id="238" w:author="Helen Zhang" w:date="2025-07-18T17:41:00Z">
                    <w:r w:rsidRPr="00166F55">
                      <w:rPr>
                        <w:szCs w:val="24"/>
                      </w:rPr>
                      <w:t xml:space="preserve">  Again, there are no elements linking this data to a patient.</w:t>
                    </w:r>
                  </w:ins>
                  <w:customXmlInsRangeStart w:id="239" w:author="Helen Zhang" w:date="2025-07-18T17:41:00Z"/>
                </w:sdtContent>
              </w:sdt>
              <w:customXmlInsRangeEnd w:id="239"/>
            </w:sdtContent>
          </w:sdt>
        </w:p>
      </w:sdtContent>
    </w:sdt>
    <w:p w14:paraId="000001A5" w14:textId="77777777" w:rsidR="00DD1D0F" w:rsidRPr="00166F55" w:rsidRDefault="00000000">
      <w:pPr>
        <w:rPr>
          <w:szCs w:val="24"/>
        </w:rPr>
      </w:pPr>
      <w:sdt>
        <w:sdtPr>
          <w:rPr>
            <w:szCs w:val="24"/>
          </w:rPr>
          <w:tag w:val="goog_rdk_169"/>
          <w:id w:val="1389485349"/>
        </w:sdtPr>
        <w:sdtContent>
          <w:del w:id="240" w:author="Helen Zhang" w:date="2025-07-18T17:41:00Z">
            <w:r w:rsidRPr="00166F55">
              <w:rPr>
                <w:szCs w:val="24"/>
              </w:rPr>
              <w:delText xml:space="preserve"> </w:delText>
            </w:r>
          </w:del>
        </w:sdtContent>
      </w:sdt>
      <w:r w:rsidRPr="00166F55">
        <w:rPr>
          <w:szCs w:val="24"/>
        </w:rPr>
        <w:t xml:space="preserve">Manual measurements of </w:t>
      </w:r>
      <w:sdt>
        <w:sdtPr>
          <w:rPr>
            <w:szCs w:val="24"/>
          </w:rPr>
          <w:tag w:val="goog_rdk_170"/>
          <w:id w:val="-1418677644"/>
        </w:sdtPr>
        <w:sdtContent>
          <w:commentRangeStart w:id="241"/>
        </w:sdtContent>
      </w:sdt>
      <w:r w:rsidRPr="00166F55">
        <w:rPr>
          <w:szCs w:val="24"/>
        </w:rPr>
        <w:t>temperature</w:t>
      </w:r>
      <w:commentRangeEnd w:id="241"/>
      <w:r w:rsidRPr="00166F55">
        <w:rPr>
          <w:szCs w:val="24"/>
        </w:rPr>
        <w:commentReference w:id="241"/>
      </w:r>
      <w:r w:rsidRPr="00166F55">
        <w:rPr>
          <w:szCs w:val="24"/>
        </w:rPr>
        <w:t xml:space="preserve"> with a thermometer will be collected by the </w:t>
      </w:r>
      <w:sdt>
        <w:sdtPr>
          <w:rPr>
            <w:szCs w:val="24"/>
          </w:rPr>
          <w:tag w:val="goog_rdk_171"/>
          <w:id w:val="-531743686"/>
        </w:sdtPr>
        <w:sdtContent>
          <w:ins w:id="242" w:author="Helen Zhang" w:date="2025-07-18T17:38:00Z">
            <w:r w:rsidRPr="00166F55">
              <w:rPr>
                <w:szCs w:val="24"/>
              </w:rPr>
              <w:t xml:space="preserve">study coordinator every 20 minutes for a total of 3 measurements over a </w:t>
            </w:r>
            <w:proofErr w:type="gramStart"/>
            <w:r w:rsidRPr="00166F55">
              <w:rPr>
                <w:szCs w:val="24"/>
              </w:rPr>
              <w:t>1 hour</w:t>
            </w:r>
            <w:proofErr w:type="gramEnd"/>
            <w:r w:rsidRPr="00166F55">
              <w:rPr>
                <w:szCs w:val="24"/>
              </w:rPr>
              <w:t xml:space="preserve"> period. If the patient is being monitored continuously via thermistor device, the study coordinator will record the temperature displayed by the device every 5 minutes. </w:t>
            </w:r>
          </w:ins>
          <w:customXmlInsRangeStart w:id="243" w:author="Helen Zhang" w:date="2025-07-18T17:38:00Z"/>
          <w:sdt>
            <w:sdtPr>
              <w:rPr>
                <w:szCs w:val="24"/>
              </w:rPr>
              <w:tag w:val="goog_rdk_172"/>
              <w:id w:val="-838427814"/>
            </w:sdtPr>
            <w:sdtContent>
              <w:customXmlInsRangeEnd w:id="243"/>
              <w:ins w:id="244" w:author="Helen Zhang" w:date="2025-07-18T17:38:00Z">
                <w:del w:id="245" w:author="Helen Zhang" w:date="2025-07-18T17:40:00Z">
                  <w:r w:rsidRPr="00166F55">
                    <w:rPr>
                      <w:szCs w:val="24"/>
                    </w:rPr>
                    <w:delText>Measurements of temperature will be recorded every 20 minutes for 3 total measurements.</w:delText>
                  </w:r>
                </w:del>
              </w:ins>
              <w:customXmlInsRangeStart w:id="246" w:author="Helen Zhang" w:date="2025-07-18T17:38:00Z"/>
            </w:sdtContent>
          </w:sdt>
          <w:customXmlInsRangeEnd w:id="246"/>
        </w:sdtContent>
      </w:sdt>
      <w:sdt>
        <w:sdtPr>
          <w:rPr>
            <w:szCs w:val="24"/>
          </w:rPr>
          <w:tag w:val="goog_rdk_173"/>
          <w:id w:val="-1340683797"/>
        </w:sdtPr>
        <w:sdtContent>
          <w:del w:id="247" w:author="Helen Zhang" w:date="2025-07-18T17:40:00Z">
            <w:r w:rsidRPr="00166F55">
              <w:rPr>
                <w:szCs w:val="24"/>
              </w:rPr>
              <w:delText>study coordinator at several time points, at least every 10 minutes.</w:delText>
            </w:r>
          </w:del>
        </w:sdtContent>
      </w:sdt>
      <w:sdt>
        <w:sdtPr>
          <w:rPr>
            <w:szCs w:val="24"/>
          </w:rPr>
          <w:tag w:val="goog_rdk_174"/>
          <w:id w:val="-2032222085"/>
        </w:sdtPr>
        <w:sdtContent>
          <w:customXmlInsRangeStart w:id="248" w:author="Helen Zhang" w:date="2025-07-18T17:40:00Z"/>
          <w:sdt>
            <w:sdtPr>
              <w:rPr>
                <w:szCs w:val="24"/>
              </w:rPr>
              <w:tag w:val="goog_rdk_175"/>
              <w:id w:val="1810547736"/>
            </w:sdtPr>
            <w:sdtContent>
              <w:customXmlInsRangeEnd w:id="248"/>
              <w:ins w:id="249" w:author="Helen Zhang" w:date="2025-07-18T17:40:00Z">
                <w:del w:id="250" w:author="Helen Zhang" w:date="2025-07-18T17:40:00Z">
                  <w:r w:rsidRPr="00166F55">
                    <w:rPr>
                      <w:szCs w:val="24"/>
                    </w:rPr>
                    <w:delText xml:space="preserve"> </w:delText>
                  </w:r>
                </w:del>
              </w:ins>
              <w:customXmlInsRangeStart w:id="251" w:author="Helen Zhang" w:date="2025-07-18T17:40:00Z"/>
            </w:sdtContent>
          </w:sdt>
          <w:customXmlInsRangeEnd w:id="251"/>
          <w:ins w:id="252" w:author="Helen Zhang" w:date="2025-07-18T17:40:00Z">
            <w:r w:rsidRPr="00166F55">
              <w:rPr>
                <w:szCs w:val="24"/>
              </w:rPr>
              <w:t>All vital sign data will be entered into a Redcap data collection form.</w:t>
            </w:r>
          </w:ins>
        </w:sdtContent>
      </w:sdt>
      <w:sdt>
        <w:sdtPr>
          <w:rPr>
            <w:szCs w:val="24"/>
          </w:rPr>
          <w:tag w:val="goog_rdk_176"/>
          <w:id w:val="-656351203"/>
        </w:sdtPr>
        <w:sdtContent>
          <w:del w:id="253" w:author="Helen Zhang" w:date="2025-07-18T17:40:00Z">
            <w:r w:rsidRPr="00166F55">
              <w:rPr>
                <w:szCs w:val="24"/>
              </w:rPr>
              <w:delText xml:space="preserve">  This data will be stored on an excel spreadsheet on the laptop</w:delText>
            </w:r>
          </w:del>
        </w:sdtContent>
      </w:sdt>
      <w:r w:rsidRPr="00166F55">
        <w:rPr>
          <w:szCs w:val="24"/>
        </w:rPr>
        <w:t xml:space="preserve">. Should the device not collect data, the study staff will note it and still record the manual data.  </w:t>
      </w:r>
      <w:sdt>
        <w:sdtPr>
          <w:rPr>
            <w:szCs w:val="24"/>
          </w:rPr>
          <w:tag w:val="goog_rdk_177"/>
          <w:id w:val="-2142799914"/>
        </w:sdtPr>
        <w:sdtContent>
          <w:commentRangeStart w:id="254"/>
        </w:sdtContent>
      </w:sdt>
      <w:r w:rsidRPr="00166F55">
        <w:rPr>
          <w:szCs w:val="24"/>
        </w:rPr>
        <w:t>There are no elements linking this data to a patient.</w:t>
      </w:r>
      <w:commentRangeEnd w:id="254"/>
      <w:r w:rsidRPr="00166F55">
        <w:rPr>
          <w:szCs w:val="24"/>
        </w:rPr>
        <w:commentReference w:id="254"/>
      </w:r>
    </w:p>
    <w:p w14:paraId="000001A6" w14:textId="77777777" w:rsidR="00DD1D0F" w:rsidRPr="00166F55" w:rsidRDefault="00000000">
      <w:pPr>
        <w:rPr>
          <w:szCs w:val="24"/>
        </w:rPr>
      </w:pPr>
      <w:sdt>
        <w:sdtPr>
          <w:rPr>
            <w:szCs w:val="24"/>
          </w:rPr>
          <w:tag w:val="goog_rdk_179"/>
          <w:id w:val="143443767"/>
        </w:sdtPr>
        <w:sdtContent>
          <w:del w:id="255" w:author="Helen Zhang" w:date="2025-07-18T17:41:00Z">
            <w:r w:rsidRPr="00166F55">
              <w:rPr>
                <w:szCs w:val="24"/>
              </w:rPr>
              <w:delText>The study coordinator will attach the non-invasive doppler sensor to an IV pole at a predetermined distance from the neonate.  Data collected by the radar will be stored in memory on the device.  Again, there are no elements linking this data to a patient.</w:delText>
            </w:r>
          </w:del>
        </w:sdtContent>
      </w:sdt>
    </w:p>
    <w:p w14:paraId="000001A7" w14:textId="77777777" w:rsidR="00DD1D0F" w:rsidRPr="00166F55" w:rsidRDefault="00000000">
      <w:pPr>
        <w:rPr>
          <w:szCs w:val="24"/>
        </w:rPr>
      </w:pPr>
      <w:r w:rsidRPr="00166F55">
        <w:rPr>
          <w:szCs w:val="24"/>
        </w:rPr>
        <w:t xml:space="preserve">The patient will receive routine monitoring with the traditional device as per standard of care. </w:t>
      </w:r>
      <w:sdt>
        <w:sdtPr>
          <w:rPr>
            <w:szCs w:val="24"/>
          </w:rPr>
          <w:tag w:val="goog_rdk_180"/>
          <w:id w:val="-483371485"/>
        </w:sdtPr>
        <w:sdtContent>
          <w:del w:id="256" w:author="Helen Zhang" w:date="2025-07-18T17:41:00Z">
            <w:r w:rsidRPr="00166F55">
              <w:rPr>
                <w:szCs w:val="24"/>
              </w:rPr>
              <w:delText xml:space="preserve"> </w:delText>
            </w:r>
          </w:del>
        </w:sdtContent>
      </w:sdt>
      <w:r w:rsidRPr="00166F55">
        <w:rPr>
          <w:szCs w:val="24"/>
        </w:rPr>
        <w:t>Data from this device will be sent to and stored on the connected laptop.</w:t>
      </w:r>
      <w:sdt>
        <w:sdtPr>
          <w:rPr>
            <w:szCs w:val="24"/>
          </w:rPr>
          <w:tag w:val="goog_rdk_181"/>
          <w:id w:val="-278316037"/>
        </w:sdtPr>
        <w:sdtContent>
          <w:del w:id="257" w:author="Helen Zhang" w:date="2025-07-18T17:41:00Z">
            <w:r w:rsidRPr="00166F55">
              <w:rPr>
                <w:szCs w:val="24"/>
              </w:rPr>
              <w:delText xml:space="preserve"> </w:delText>
            </w:r>
          </w:del>
        </w:sdtContent>
      </w:sdt>
      <w:r w:rsidRPr="00166F55">
        <w:rPr>
          <w:szCs w:val="24"/>
        </w:rPr>
        <w:t xml:space="preserve"> Simultaneously, the doppler sensor will record vital signs including heart rate, respiratory rate and temperature.</w:t>
      </w:r>
    </w:p>
    <w:p w14:paraId="000001A8" w14:textId="77777777" w:rsidR="00DD1D0F" w:rsidRPr="00166F55" w:rsidRDefault="00000000">
      <w:pPr>
        <w:rPr>
          <w:szCs w:val="24"/>
        </w:rPr>
      </w:pPr>
      <w:r w:rsidRPr="00166F55">
        <w:rPr>
          <w:szCs w:val="24"/>
        </w:rPr>
        <w:t xml:space="preserve">Radar and traditional methods will be used to measure and collect data for 1 hour. </w:t>
      </w:r>
      <w:sdt>
        <w:sdtPr>
          <w:rPr>
            <w:szCs w:val="24"/>
          </w:rPr>
          <w:tag w:val="goog_rdk_182"/>
          <w:id w:val="1750760440"/>
        </w:sdtPr>
        <w:sdtContent>
          <w:del w:id="258" w:author="Helen Zhang" w:date="2025-07-18T17:42:00Z">
            <w:r w:rsidRPr="00166F55">
              <w:rPr>
                <w:szCs w:val="24"/>
              </w:rPr>
              <w:delText xml:space="preserve"> </w:delText>
            </w:r>
          </w:del>
        </w:sdtContent>
      </w:sdt>
      <w:r w:rsidRPr="00166F55">
        <w:rPr>
          <w:szCs w:val="24"/>
        </w:rPr>
        <w:t>Non-invasive monitoring will terminate any time it becomes an obstacle to the neonate’s care.</w:t>
      </w:r>
    </w:p>
    <w:p w14:paraId="000001A9" w14:textId="6E0BCCA2" w:rsidR="00DD1D0F" w:rsidRPr="00166F55" w:rsidRDefault="00000000">
      <w:pPr>
        <w:rPr>
          <w:szCs w:val="24"/>
        </w:rPr>
      </w:pPr>
      <w:sdt>
        <w:sdtPr>
          <w:rPr>
            <w:szCs w:val="24"/>
          </w:rPr>
          <w:tag w:val="goog_rdk_183"/>
          <w:id w:val="1966038515"/>
        </w:sdtPr>
        <w:sdtContent>
          <w:commentRangeStart w:id="259"/>
        </w:sdtContent>
      </w:sdt>
      <w:r w:rsidRPr="00166F55">
        <w:rPr>
          <w:szCs w:val="24"/>
        </w:rPr>
        <w:t xml:space="preserve">The study coordinator will move the Neo-Guardian device to several predetermined locations relative to the </w:t>
      </w:r>
      <w:r w:rsidR="00963FCD" w:rsidRPr="00166F55">
        <w:rPr>
          <w:szCs w:val="24"/>
        </w:rPr>
        <w:t>participant</w:t>
      </w:r>
      <w:r w:rsidRPr="00166F55">
        <w:rPr>
          <w:szCs w:val="24"/>
        </w:rPr>
        <w:t xml:space="preserve">. </w:t>
      </w:r>
      <w:sdt>
        <w:sdtPr>
          <w:rPr>
            <w:szCs w:val="24"/>
          </w:rPr>
          <w:tag w:val="goog_rdk_184"/>
          <w:id w:val="48387427"/>
        </w:sdtPr>
        <w:sdtContent>
          <w:del w:id="260" w:author="Helen Zhang" w:date="2025-07-18T17:47:00Z">
            <w:r w:rsidRPr="00166F55">
              <w:rPr>
                <w:szCs w:val="24"/>
              </w:rPr>
              <w:delText xml:space="preserve"> </w:delText>
            </w:r>
          </w:del>
        </w:sdtContent>
      </w:sdt>
      <w:r w:rsidRPr="00166F55">
        <w:rPr>
          <w:szCs w:val="24"/>
        </w:rPr>
        <w:t>Data will be collected in each location for approximately</w:t>
      </w:r>
      <w:sdt>
        <w:sdtPr>
          <w:rPr>
            <w:szCs w:val="24"/>
          </w:rPr>
          <w:tag w:val="goog_rdk_185"/>
          <w:id w:val="1503478392"/>
        </w:sdtPr>
        <w:sdtContent>
          <w:ins w:id="261" w:author="Helen Zhang" w:date="2025-07-18T17:54:00Z">
            <w:r w:rsidRPr="00166F55">
              <w:rPr>
                <w:szCs w:val="24"/>
              </w:rPr>
              <w:t xml:space="preserve"> 20</w:t>
            </w:r>
          </w:ins>
        </w:sdtContent>
      </w:sdt>
      <w:sdt>
        <w:sdtPr>
          <w:rPr>
            <w:szCs w:val="24"/>
          </w:rPr>
          <w:tag w:val="goog_rdk_186"/>
          <w:id w:val="1731865153"/>
        </w:sdtPr>
        <w:sdtContent>
          <w:del w:id="262" w:author="Helen Zhang" w:date="2025-07-18T17:54:00Z">
            <w:r w:rsidRPr="00166F55">
              <w:rPr>
                <w:szCs w:val="24"/>
              </w:rPr>
              <w:delText xml:space="preserve"> </w:delText>
            </w:r>
          </w:del>
        </w:sdtContent>
      </w:sdt>
      <w:sdt>
        <w:sdtPr>
          <w:rPr>
            <w:szCs w:val="24"/>
          </w:rPr>
          <w:tag w:val="goog_rdk_187"/>
          <w:id w:val="-2118483051"/>
        </w:sdtPr>
        <w:sdtContent>
          <w:customXmlInsRangeStart w:id="263" w:author="Helen Zhang" w:date="2025-07-18T17:54:00Z"/>
          <w:sdt>
            <w:sdtPr>
              <w:rPr>
                <w:szCs w:val="24"/>
              </w:rPr>
              <w:tag w:val="goog_rdk_188"/>
              <w:id w:val="1131244927"/>
            </w:sdtPr>
            <w:sdtContent>
              <w:customXmlInsRangeEnd w:id="263"/>
              <w:ins w:id="264" w:author="Helen Zhang" w:date="2025-07-18T17:54:00Z">
                <w:del w:id="265" w:author="Helen Zhang" w:date="2025-07-18T17:54:00Z">
                  <w:r w:rsidRPr="00166F55">
                    <w:rPr>
                      <w:szCs w:val="24"/>
                    </w:rPr>
                    <w:delText>2</w:delText>
                  </w:r>
                </w:del>
              </w:ins>
              <w:customXmlInsRangeStart w:id="266" w:author="Helen Zhang" w:date="2025-07-18T17:54:00Z"/>
            </w:sdtContent>
          </w:sdt>
          <w:customXmlInsRangeEnd w:id="266"/>
        </w:sdtContent>
      </w:sdt>
      <w:sdt>
        <w:sdtPr>
          <w:rPr>
            <w:szCs w:val="24"/>
          </w:rPr>
          <w:tag w:val="goog_rdk_189"/>
          <w:id w:val="1543510760"/>
        </w:sdtPr>
        <w:sdtContent>
          <w:del w:id="267" w:author="Helen Zhang" w:date="2025-07-18T17:54:00Z">
            <w:r w:rsidRPr="00166F55">
              <w:rPr>
                <w:szCs w:val="24"/>
              </w:rPr>
              <w:delText>10</w:delText>
            </w:r>
          </w:del>
        </w:sdtContent>
      </w:sdt>
      <w:r w:rsidRPr="00166F55">
        <w:rPr>
          <w:szCs w:val="24"/>
        </w:rPr>
        <w:t xml:space="preserve"> minutes.  </w:t>
      </w:r>
      <w:commentRangeEnd w:id="259"/>
      <w:r w:rsidRPr="00166F55">
        <w:rPr>
          <w:szCs w:val="24"/>
        </w:rPr>
        <w:commentReference w:id="259"/>
      </w:r>
    </w:p>
    <w:p w14:paraId="000001AA" w14:textId="77777777" w:rsidR="00DD1D0F" w:rsidRPr="00166F55" w:rsidRDefault="00000000">
      <w:pPr>
        <w:rPr>
          <w:szCs w:val="24"/>
        </w:rPr>
      </w:pPr>
      <w:r w:rsidRPr="00166F55">
        <w:rPr>
          <w:szCs w:val="24"/>
        </w:rPr>
        <w:t xml:space="preserve">If at any point there is clinical concern for the </w:t>
      </w:r>
      <w:proofErr w:type="spellStart"/>
      <w:r w:rsidRPr="00166F55">
        <w:rPr>
          <w:szCs w:val="24"/>
        </w:rPr>
        <w:t>well being</w:t>
      </w:r>
      <w:proofErr w:type="spellEnd"/>
      <w:r w:rsidRPr="00166F55">
        <w:rPr>
          <w:szCs w:val="24"/>
        </w:rPr>
        <w:t xml:space="preserve"> of the participant, the study coordinator will notify the bedside nurse and clinical team to assess the participant. </w:t>
      </w:r>
    </w:p>
    <w:p w14:paraId="000001AB" w14:textId="77777777" w:rsidR="00DD1D0F" w:rsidRPr="00166F55" w:rsidRDefault="00000000">
      <w:pPr>
        <w:rPr>
          <w:szCs w:val="24"/>
        </w:rPr>
      </w:pPr>
      <w:r w:rsidRPr="00166F55">
        <w:rPr>
          <w:szCs w:val="24"/>
        </w:rPr>
        <w:t>Rahm Sensor measurements will be compared against measurements obtained using the hospital’s traditional monitoring devices including ECG, respiratory rate, and thermometer</w:t>
      </w:r>
      <w:sdt>
        <w:sdtPr>
          <w:rPr>
            <w:szCs w:val="24"/>
          </w:rPr>
          <w:tag w:val="goog_rdk_190"/>
          <w:id w:val="-1653798167"/>
        </w:sdtPr>
        <w:sdtContent>
          <w:ins w:id="268" w:author="Helen Zhang" w:date="2025-07-18T17:50:00Z">
            <w:r w:rsidRPr="00166F55">
              <w:rPr>
                <w:szCs w:val="24"/>
              </w:rPr>
              <w:t>.</w:t>
            </w:r>
          </w:ins>
        </w:sdtContent>
      </w:sdt>
      <w:sdt>
        <w:sdtPr>
          <w:rPr>
            <w:szCs w:val="24"/>
          </w:rPr>
          <w:tag w:val="goog_rdk_191"/>
          <w:id w:val="1883294232"/>
        </w:sdtPr>
        <w:sdtContent>
          <w:del w:id="269" w:author="Helen Zhang" w:date="2025-07-18T17:50:00Z">
            <w:r w:rsidRPr="00166F55">
              <w:rPr>
                <w:szCs w:val="24"/>
              </w:rPr>
              <w:delText xml:space="preserve"> at standard care times.</w:delText>
            </w:r>
          </w:del>
        </w:sdtContent>
      </w:sdt>
    </w:p>
    <w:p w14:paraId="000001AC" w14:textId="77777777" w:rsidR="00DD1D0F" w:rsidRPr="00166F55" w:rsidRDefault="00000000">
      <w:pPr>
        <w:rPr>
          <w:szCs w:val="24"/>
        </w:rPr>
      </w:pPr>
      <w:r w:rsidRPr="00166F55">
        <w:rPr>
          <w:szCs w:val="24"/>
        </w:rPr>
        <w:t xml:space="preserve">After data collection is complete the study coordinator will remove the connecting laptop cable, and the Neo-Guardian device.  </w:t>
      </w:r>
      <w:sdt>
        <w:sdtPr>
          <w:rPr>
            <w:szCs w:val="24"/>
          </w:rPr>
          <w:tag w:val="goog_rdk_192"/>
          <w:id w:val="-518480547"/>
        </w:sdtPr>
        <w:sdtContent>
          <w:commentRangeStart w:id="270"/>
        </w:sdtContent>
      </w:sdt>
      <w:r w:rsidRPr="00166F55">
        <w:rPr>
          <w:szCs w:val="24"/>
        </w:rPr>
        <w:t>The coordinator will provide a copy of the data to the hospital IT department for hospital records.</w:t>
      </w:r>
      <w:commentRangeEnd w:id="270"/>
      <w:r w:rsidRPr="00166F55">
        <w:rPr>
          <w:szCs w:val="24"/>
        </w:rPr>
        <w:commentReference w:id="270"/>
      </w:r>
      <w:r w:rsidRPr="00166F55">
        <w:rPr>
          <w:szCs w:val="24"/>
        </w:rPr>
        <w:t xml:space="preserve">  See section 9 for data analysis.</w:t>
      </w:r>
    </w:p>
    <w:p w14:paraId="000001AD" w14:textId="77777777" w:rsidR="00DD1D0F" w:rsidRPr="00166F55" w:rsidRDefault="00000000">
      <w:pPr>
        <w:pStyle w:val="Heading3"/>
        <w:numPr>
          <w:ilvl w:val="2"/>
          <w:numId w:val="18"/>
        </w:numPr>
      </w:pPr>
      <w:bookmarkStart w:id="271" w:name="_heading=h.3ygebqi" w:colFirst="0" w:colLast="0"/>
      <w:bookmarkEnd w:id="271"/>
      <w:r w:rsidRPr="00166F55">
        <w:t>Biospecimen Evaluations</w:t>
      </w:r>
    </w:p>
    <w:p w14:paraId="000001AE" w14:textId="77777777" w:rsidR="00DD1D0F" w:rsidRPr="00166F55" w:rsidRDefault="00000000">
      <w:pPr>
        <w:rPr>
          <w:szCs w:val="24"/>
        </w:rPr>
      </w:pPr>
      <w:r w:rsidRPr="00166F55">
        <w:rPr>
          <w:szCs w:val="24"/>
        </w:rPr>
        <w:t>N/A</w:t>
      </w:r>
    </w:p>
    <w:p w14:paraId="000001AF" w14:textId="77777777" w:rsidR="00DD1D0F" w:rsidRPr="00166F55" w:rsidRDefault="00000000">
      <w:pPr>
        <w:pStyle w:val="Heading3"/>
        <w:numPr>
          <w:ilvl w:val="2"/>
          <w:numId w:val="18"/>
        </w:numPr>
      </w:pPr>
      <w:bookmarkStart w:id="272" w:name="_heading=h.2dlolyb" w:colFirst="0" w:colLast="0"/>
      <w:bookmarkEnd w:id="272"/>
      <w:r w:rsidRPr="00166F55">
        <w:t>Correlative Studies for Research/Pharmacokinetic Studies</w:t>
      </w:r>
    </w:p>
    <w:p w14:paraId="000001B0" w14:textId="77777777" w:rsidR="00DD1D0F" w:rsidRPr="00166F55" w:rsidRDefault="00000000">
      <w:pPr>
        <w:pBdr>
          <w:top w:val="nil"/>
          <w:left w:val="nil"/>
          <w:bottom w:val="nil"/>
          <w:right w:val="nil"/>
          <w:between w:val="nil"/>
        </w:pBdr>
        <w:spacing w:before="0" w:after="0"/>
        <w:rPr>
          <w:color w:val="000000"/>
          <w:szCs w:val="24"/>
        </w:rPr>
      </w:pPr>
      <w:r w:rsidRPr="00166F55">
        <w:rPr>
          <w:color w:val="000000"/>
          <w:szCs w:val="24"/>
        </w:rPr>
        <w:lastRenderedPageBreak/>
        <w:t>N/A</w:t>
      </w:r>
    </w:p>
    <w:p w14:paraId="000001B1" w14:textId="77777777" w:rsidR="00DD1D0F" w:rsidRPr="00166F55" w:rsidRDefault="00000000">
      <w:pPr>
        <w:pStyle w:val="Heading3"/>
        <w:numPr>
          <w:ilvl w:val="2"/>
          <w:numId w:val="18"/>
        </w:numPr>
      </w:pPr>
      <w:bookmarkStart w:id="273" w:name="_heading=h.sqyw64" w:colFirst="0" w:colLast="0"/>
      <w:bookmarkEnd w:id="273"/>
      <w:r w:rsidRPr="00166F55">
        <w:t>Samples for Genetic/Genomic Analysis</w:t>
      </w:r>
    </w:p>
    <w:p w14:paraId="000001B2" w14:textId="77777777" w:rsidR="00DD1D0F" w:rsidRPr="00166F55" w:rsidRDefault="00000000">
      <w:pPr>
        <w:rPr>
          <w:szCs w:val="24"/>
        </w:rPr>
      </w:pPr>
      <w:r w:rsidRPr="00166F55">
        <w:rPr>
          <w:szCs w:val="24"/>
        </w:rPr>
        <w:t>N/A</w:t>
      </w:r>
    </w:p>
    <w:p w14:paraId="000001B3" w14:textId="77777777" w:rsidR="00DD1D0F" w:rsidRPr="00166F55" w:rsidRDefault="00000000">
      <w:pPr>
        <w:pStyle w:val="Heading4"/>
        <w:numPr>
          <w:ilvl w:val="3"/>
          <w:numId w:val="18"/>
        </w:numPr>
      </w:pPr>
      <w:bookmarkStart w:id="274" w:name="_heading=h.3cqmetx" w:colFirst="0" w:colLast="0"/>
      <w:bookmarkEnd w:id="274"/>
      <w:r w:rsidRPr="00166F55">
        <w:t>Description of the scope of genetic/genomic analysis</w:t>
      </w:r>
    </w:p>
    <w:p w14:paraId="000001B4" w14:textId="77777777" w:rsidR="00DD1D0F" w:rsidRPr="00166F55" w:rsidRDefault="00000000">
      <w:pPr>
        <w:rPr>
          <w:szCs w:val="24"/>
        </w:rPr>
      </w:pPr>
      <w:r w:rsidRPr="00166F55">
        <w:rPr>
          <w:szCs w:val="24"/>
        </w:rPr>
        <w:t>N/A</w:t>
      </w:r>
    </w:p>
    <w:p w14:paraId="000001B5" w14:textId="77777777" w:rsidR="00DD1D0F" w:rsidRPr="00166F55" w:rsidRDefault="00000000">
      <w:pPr>
        <w:pStyle w:val="Heading4"/>
        <w:numPr>
          <w:ilvl w:val="3"/>
          <w:numId w:val="18"/>
        </w:numPr>
      </w:pPr>
      <w:bookmarkStart w:id="275" w:name="_heading=h.1rvwp1q" w:colFirst="0" w:colLast="0"/>
      <w:bookmarkEnd w:id="275"/>
      <w:r w:rsidRPr="00166F55">
        <w:t>Description of how privacy and confidentiality of medical information/biological specimens will be maximized</w:t>
      </w:r>
    </w:p>
    <w:p w14:paraId="000001B6" w14:textId="77777777" w:rsidR="00DD1D0F" w:rsidRPr="00166F55" w:rsidRDefault="00000000">
      <w:pPr>
        <w:numPr>
          <w:ilvl w:val="0"/>
          <w:numId w:val="17"/>
        </w:numPr>
        <w:pBdr>
          <w:top w:val="nil"/>
          <w:left w:val="nil"/>
          <w:bottom w:val="nil"/>
          <w:right w:val="nil"/>
          <w:between w:val="nil"/>
        </w:pBdr>
        <w:spacing w:before="0" w:after="0"/>
        <w:ind w:hanging="360"/>
        <w:rPr>
          <w:szCs w:val="24"/>
        </w:rPr>
      </w:pPr>
      <w:r w:rsidRPr="00166F55">
        <w:rPr>
          <w:color w:val="000000"/>
          <w:szCs w:val="24"/>
        </w:rPr>
        <w:t>Once consented participants will be assigned a unique identifier.</w:t>
      </w:r>
    </w:p>
    <w:p w14:paraId="000001B7" w14:textId="77777777" w:rsidR="00DD1D0F" w:rsidRPr="00166F55" w:rsidRDefault="00000000">
      <w:pPr>
        <w:numPr>
          <w:ilvl w:val="0"/>
          <w:numId w:val="17"/>
        </w:numPr>
        <w:pBdr>
          <w:top w:val="nil"/>
          <w:left w:val="nil"/>
          <w:bottom w:val="nil"/>
          <w:right w:val="nil"/>
          <w:between w:val="nil"/>
        </w:pBdr>
        <w:spacing w:before="0" w:after="0"/>
        <w:ind w:hanging="360"/>
        <w:rPr>
          <w:szCs w:val="24"/>
        </w:rPr>
      </w:pPr>
      <w:r w:rsidRPr="00166F55">
        <w:rPr>
          <w:color w:val="000000"/>
          <w:szCs w:val="24"/>
        </w:rPr>
        <w:t xml:space="preserve">The informed consent </w:t>
      </w:r>
      <w:r w:rsidRPr="00166F55">
        <w:rPr>
          <w:szCs w:val="24"/>
        </w:rPr>
        <w:t>with the identifier</w:t>
      </w:r>
      <w:r w:rsidRPr="00166F55">
        <w:rPr>
          <w:color w:val="000000"/>
          <w:szCs w:val="24"/>
        </w:rPr>
        <w:t xml:space="preserve"> on it will be stored in a locked cabinet at </w:t>
      </w:r>
      <w:r w:rsidRPr="00166F55">
        <w:rPr>
          <w:szCs w:val="24"/>
        </w:rPr>
        <w:t>UF Shands</w:t>
      </w:r>
      <w:r w:rsidRPr="00166F55">
        <w:rPr>
          <w:color w:val="000000"/>
          <w:szCs w:val="24"/>
        </w:rPr>
        <w:t xml:space="preserve">. </w:t>
      </w:r>
    </w:p>
    <w:p w14:paraId="000001B8" w14:textId="77777777" w:rsidR="00DD1D0F" w:rsidRPr="00166F55" w:rsidRDefault="00000000">
      <w:pPr>
        <w:numPr>
          <w:ilvl w:val="0"/>
          <w:numId w:val="17"/>
        </w:numPr>
        <w:pBdr>
          <w:top w:val="nil"/>
          <w:left w:val="nil"/>
          <w:bottom w:val="nil"/>
          <w:right w:val="nil"/>
          <w:between w:val="nil"/>
        </w:pBdr>
        <w:spacing w:before="0" w:after="0"/>
        <w:ind w:hanging="360"/>
        <w:rPr>
          <w:szCs w:val="24"/>
        </w:rPr>
      </w:pPr>
      <w:r w:rsidRPr="00166F55">
        <w:rPr>
          <w:color w:val="000000"/>
          <w:szCs w:val="24"/>
        </w:rPr>
        <w:t xml:space="preserve">All further information collected will only be identified by the unique identifier assigned. </w:t>
      </w:r>
    </w:p>
    <w:p w14:paraId="000001B9" w14:textId="77777777" w:rsidR="00DD1D0F" w:rsidRPr="00166F55" w:rsidRDefault="00000000">
      <w:pPr>
        <w:pStyle w:val="Heading4"/>
        <w:numPr>
          <w:ilvl w:val="3"/>
          <w:numId w:val="18"/>
        </w:numPr>
      </w:pPr>
      <w:bookmarkStart w:id="276" w:name="_heading=h.4bvk7pj" w:colFirst="0" w:colLast="0"/>
      <w:bookmarkEnd w:id="276"/>
      <w:r w:rsidRPr="00166F55">
        <w:t>Management of Primary Results</w:t>
      </w:r>
    </w:p>
    <w:p w14:paraId="000001BA" w14:textId="77777777" w:rsidR="00DD1D0F" w:rsidRPr="00166F55" w:rsidRDefault="00000000">
      <w:pPr>
        <w:numPr>
          <w:ilvl w:val="0"/>
          <w:numId w:val="6"/>
        </w:numPr>
        <w:tabs>
          <w:tab w:val="left" w:pos="720"/>
        </w:tabs>
        <w:rPr>
          <w:i/>
          <w:szCs w:val="24"/>
        </w:rPr>
      </w:pPr>
      <w:sdt>
        <w:sdtPr>
          <w:rPr>
            <w:szCs w:val="24"/>
          </w:rPr>
          <w:tag w:val="goog_rdk_194"/>
          <w:id w:val="-639263513"/>
        </w:sdtPr>
        <w:sdtContent>
          <w:del w:id="277" w:author="Helen Zhang" w:date="2025-07-18T17:55:00Z">
            <w:r w:rsidRPr="00166F55">
              <w:rPr>
                <w:szCs w:val="24"/>
              </w:rPr>
              <w:delText xml:space="preserve">All data collected can be seen on site by the participant. </w:delText>
            </w:r>
          </w:del>
        </w:sdtContent>
      </w:sdt>
      <w:r w:rsidRPr="00166F55">
        <w:rPr>
          <w:szCs w:val="24"/>
        </w:rPr>
        <w:t xml:space="preserve">No data will be sent with the participant or to any of their health care providers. </w:t>
      </w:r>
    </w:p>
    <w:p w14:paraId="000001BB" w14:textId="77777777" w:rsidR="00DD1D0F" w:rsidRPr="00166F55" w:rsidRDefault="00000000">
      <w:pPr>
        <w:pStyle w:val="Heading2"/>
        <w:numPr>
          <w:ilvl w:val="1"/>
          <w:numId w:val="18"/>
        </w:numPr>
      </w:pPr>
      <w:bookmarkStart w:id="278" w:name="_heading=h.2r0uhxc" w:colFirst="0" w:colLast="0"/>
      <w:bookmarkEnd w:id="278"/>
      <w:r w:rsidRPr="00166F55">
        <w:t>Safety and Other Assessments</w:t>
      </w:r>
    </w:p>
    <w:p w14:paraId="000001BC" w14:textId="77777777" w:rsidR="00DD1D0F" w:rsidRPr="00166F55" w:rsidRDefault="00000000">
      <w:pPr>
        <w:rPr>
          <w:szCs w:val="24"/>
        </w:rPr>
      </w:pPr>
      <w:r w:rsidRPr="00166F55">
        <w:rPr>
          <w:szCs w:val="24"/>
        </w:rPr>
        <w:t xml:space="preserve">We are working with </w:t>
      </w:r>
      <w:sdt>
        <w:sdtPr>
          <w:rPr>
            <w:szCs w:val="24"/>
          </w:rPr>
          <w:tag w:val="goog_rdk_195"/>
          <w:id w:val="475060822"/>
        </w:sdtPr>
        <w:sdtContent>
          <w:commentRangeStart w:id="279"/>
        </w:sdtContent>
      </w:sdt>
      <w:r w:rsidRPr="00166F55">
        <w:rPr>
          <w:szCs w:val="24"/>
        </w:rPr>
        <w:t>healthy volunteers</w:t>
      </w:r>
      <w:commentRangeEnd w:id="279"/>
      <w:r w:rsidRPr="00166F55">
        <w:rPr>
          <w:szCs w:val="24"/>
        </w:rPr>
        <w:commentReference w:id="279"/>
      </w:r>
      <w:r w:rsidRPr="00166F55">
        <w:rPr>
          <w:szCs w:val="24"/>
        </w:rPr>
        <w:t xml:space="preserve"> who are under no risks greater than everyday normal life risks. </w:t>
      </w:r>
    </w:p>
    <w:p w14:paraId="000001BD" w14:textId="77777777" w:rsidR="00DD1D0F" w:rsidRPr="00166F55" w:rsidRDefault="00000000">
      <w:pPr>
        <w:rPr>
          <w:i/>
          <w:szCs w:val="24"/>
        </w:rPr>
      </w:pPr>
      <w:r w:rsidRPr="00166F55">
        <w:rPr>
          <w:szCs w:val="24"/>
        </w:rPr>
        <w:t xml:space="preserve">Vital signs will only be collected during the actual study and will include heart rate, respiratory rate and temperature. They will then be compared to the </w:t>
      </w:r>
      <w:proofErr w:type="spellStart"/>
      <w:proofErr w:type="gramStart"/>
      <w:r w:rsidRPr="00166F55">
        <w:rPr>
          <w:szCs w:val="24"/>
        </w:rPr>
        <w:t>non contact</w:t>
      </w:r>
      <w:proofErr w:type="spellEnd"/>
      <w:proofErr w:type="gramEnd"/>
      <w:r w:rsidRPr="00166F55">
        <w:rPr>
          <w:szCs w:val="24"/>
        </w:rPr>
        <w:t xml:space="preserve"> Neo-Guardian</w:t>
      </w:r>
      <w:sdt>
        <w:sdtPr>
          <w:rPr>
            <w:szCs w:val="24"/>
          </w:rPr>
          <w:tag w:val="goog_rdk_196"/>
          <w:id w:val="-2004690668"/>
        </w:sdtPr>
        <w:sdtContent>
          <w:del w:id="280" w:author="Helen Zhang" w:date="2025-07-18T17:55:00Z">
            <w:r w:rsidRPr="00166F55">
              <w:rPr>
                <w:szCs w:val="24"/>
              </w:rPr>
              <w:delText xml:space="preserve"> </w:delText>
            </w:r>
          </w:del>
        </w:sdtContent>
      </w:sdt>
      <w:r w:rsidRPr="00166F55">
        <w:rPr>
          <w:szCs w:val="24"/>
        </w:rPr>
        <w:t xml:space="preserve"> vital signs.     </w:t>
      </w:r>
    </w:p>
    <w:p w14:paraId="000001BE" w14:textId="77777777" w:rsidR="00DD1D0F" w:rsidRPr="00166F55" w:rsidRDefault="00000000">
      <w:pPr>
        <w:pStyle w:val="Heading2"/>
        <w:numPr>
          <w:ilvl w:val="1"/>
          <w:numId w:val="18"/>
        </w:numPr>
      </w:pPr>
      <w:bookmarkStart w:id="281" w:name="_heading=h.1664s55" w:colFirst="0" w:colLast="0"/>
      <w:bookmarkEnd w:id="281"/>
      <w:r w:rsidRPr="00166F55">
        <w:t>Adverse Events and Serious Adverse Events</w:t>
      </w:r>
    </w:p>
    <w:p w14:paraId="000001BF" w14:textId="77777777" w:rsidR="00DD1D0F" w:rsidRPr="00166F55" w:rsidRDefault="00000000">
      <w:pPr>
        <w:pStyle w:val="Heading3"/>
        <w:numPr>
          <w:ilvl w:val="2"/>
          <w:numId w:val="18"/>
        </w:numPr>
      </w:pPr>
      <w:bookmarkStart w:id="282" w:name="_heading=h.3q5sasy" w:colFirst="0" w:colLast="0"/>
      <w:bookmarkEnd w:id="282"/>
      <w:r w:rsidRPr="00166F55">
        <w:t>Definition of Adverse Event</w:t>
      </w:r>
    </w:p>
    <w:p w14:paraId="000001C0" w14:textId="77777777" w:rsidR="00DD1D0F" w:rsidRPr="00166F55" w:rsidRDefault="00000000">
      <w:pPr>
        <w:rPr>
          <w:szCs w:val="24"/>
        </w:rPr>
      </w:pPr>
      <w:bookmarkStart w:id="283" w:name="_heading=h.25b2l0r" w:colFirst="0" w:colLast="0"/>
      <w:bookmarkEnd w:id="283"/>
      <w:r w:rsidRPr="00166F55">
        <w:rPr>
          <w:szCs w:val="24"/>
        </w:rPr>
        <w:t xml:space="preserve">Adverse event means any untoward medical occurrence associated with the use of an intervention in humans, </w:t>
      </w:r>
      <w:proofErr w:type="gramStart"/>
      <w:r w:rsidRPr="00166F55">
        <w:rPr>
          <w:szCs w:val="24"/>
        </w:rPr>
        <w:t>whether or not</w:t>
      </w:r>
      <w:proofErr w:type="gramEnd"/>
      <w:r w:rsidRPr="00166F55">
        <w:rPr>
          <w:szCs w:val="24"/>
        </w:rPr>
        <w:t xml:space="preserve"> considered intervention-related (21 CFR 312.32 (a)).</w:t>
      </w:r>
    </w:p>
    <w:p w14:paraId="000001C1" w14:textId="77777777" w:rsidR="00DD1D0F" w:rsidRPr="00166F55" w:rsidRDefault="00000000">
      <w:pPr>
        <w:pStyle w:val="Heading3"/>
        <w:numPr>
          <w:ilvl w:val="2"/>
          <w:numId w:val="18"/>
        </w:numPr>
      </w:pPr>
      <w:bookmarkStart w:id="284" w:name="_heading=h.kgcv8k" w:colFirst="0" w:colLast="0"/>
      <w:bookmarkEnd w:id="284"/>
      <w:r w:rsidRPr="00166F55">
        <w:t>Definition of Serious Adverse Events (SAE)</w:t>
      </w:r>
    </w:p>
    <w:p w14:paraId="000001C2" w14:textId="77777777" w:rsidR="00DD1D0F" w:rsidRPr="00166F55" w:rsidRDefault="00000000">
      <w:pPr>
        <w:rPr>
          <w:szCs w:val="24"/>
        </w:rPr>
      </w:pPr>
      <w:bookmarkStart w:id="285" w:name="_heading=h.34g0dwd" w:colFirst="0" w:colLast="0"/>
      <w:bookmarkEnd w:id="285"/>
      <w:r w:rsidRPr="00166F55">
        <w:rPr>
          <w:szCs w:val="24"/>
        </w:rPr>
        <w:t>An adverse event (AE) or suspected adverse reaction is considered "serious" if, in the view of either the investigator or sponsor, it results in any of the following outcomes: death, a life-threatening adverse event, inpatient hospitalization or prolongation of existing hospitalization, a persistent or significant incapacity or substantial disruption of the ability to conduct normal life functions, or a congenital anomaly/birth defect. Important medical events that may not result in death, be life-threatening, or require hospitalization may be considered serious when, based upon appropriate medical judgment, they may jeopardize the participant and may require medical or surgical intervention to prevent one of the outcomes listed in this definition. Examples of such medical events include allergic bronchospasm requiring intensive treatment in an emergency room or at home, blood dyscrasias or convulsions that do not result in inpatient hospitalization, or the development of drug dependency or drug abuse.</w:t>
      </w:r>
    </w:p>
    <w:p w14:paraId="000001C3" w14:textId="77777777" w:rsidR="00DD1D0F" w:rsidRPr="00166F55" w:rsidRDefault="00000000">
      <w:pPr>
        <w:pStyle w:val="Heading3"/>
        <w:numPr>
          <w:ilvl w:val="2"/>
          <w:numId w:val="18"/>
        </w:numPr>
      </w:pPr>
      <w:bookmarkStart w:id="286" w:name="_heading=h.1jlao46" w:colFirst="0" w:colLast="0"/>
      <w:bookmarkEnd w:id="286"/>
      <w:r w:rsidRPr="00166F55">
        <w:t>Classification of an Adverse Event</w:t>
      </w:r>
    </w:p>
    <w:p w14:paraId="000001C4" w14:textId="77777777" w:rsidR="00DD1D0F" w:rsidRPr="00166F55" w:rsidRDefault="00000000">
      <w:pPr>
        <w:pStyle w:val="Heading4"/>
        <w:numPr>
          <w:ilvl w:val="3"/>
          <w:numId w:val="18"/>
        </w:numPr>
      </w:pPr>
      <w:r w:rsidRPr="00166F55">
        <w:t>Severity of Event</w:t>
      </w:r>
    </w:p>
    <w:p w14:paraId="000001C5" w14:textId="77777777" w:rsidR="00DD1D0F" w:rsidRPr="00166F55" w:rsidRDefault="00000000">
      <w:pPr>
        <w:rPr>
          <w:szCs w:val="24"/>
        </w:rPr>
      </w:pPr>
      <w:proofErr w:type="gramStart"/>
      <w:r w:rsidRPr="00166F55">
        <w:rPr>
          <w:szCs w:val="24"/>
        </w:rPr>
        <w:lastRenderedPageBreak/>
        <w:t>For the purpose of</w:t>
      </w:r>
      <w:proofErr w:type="gramEnd"/>
      <w:r w:rsidRPr="00166F55">
        <w:rPr>
          <w:szCs w:val="24"/>
        </w:rPr>
        <w:t xml:space="preserve"> this study, an adverse event will be considered as the appearance or worsening of any undesirable sign, symptom or medical condition occurring after the application of the device. </w:t>
      </w:r>
    </w:p>
    <w:p w14:paraId="000001C6" w14:textId="77777777" w:rsidR="00DD1D0F" w:rsidRPr="00166F55" w:rsidRDefault="00000000">
      <w:pPr>
        <w:rPr>
          <w:szCs w:val="24"/>
        </w:rPr>
      </w:pPr>
      <w:r w:rsidRPr="00166F55">
        <w:rPr>
          <w:szCs w:val="24"/>
        </w:rPr>
        <w:t>Any adverse event or concurrent illness experienced by the participant during the study will be evaluated by the investigator and must be recorded in the source documents and Case Report Form.  A medical condition that is present at screening and which does not become worse during the study, is not to be considered an Adverse Event and should be recorded in the medical history.  A medical condition that is present at screening and worsens during the study should be reported as an Adverse Event.  Any Serious Adverse Events that occur within 30 days after the end of the study must be recorded and reported by the investigator to the sponsor and the IRB.</w:t>
      </w:r>
    </w:p>
    <w:p w14:paraId="000001C7" w14:textId="77777777" w:rsidR="00DD1D0F" w:rsidRPr="00166F55" w:rsidRDefault="00DD1D0F">
      <w:pPr>
        <w:rPr>
          <w:szCs w:val="24"/>
        </w:rPr>
      </w:pPr>
    </w:p>
    <w:p w14:paraId="000001C8" w14:textId="77777777" w:rsidR="00DD1D0F" w:rsidRPr="00166F55" w:rsidRDefault="00000000">
      <w:pPr>
        <w:rPr>
          <w:szCs w:val="24"/>
        </w:rPr>
      </w:pPr>
      <w:r w:rsidRPr="00166F55">
        <w:rPr>
          <w:szCs w:val="24"/>
        </w:rPr>
        <w:t xml:space="preserve">For adverse events (AEs) not included in the protocol defined grading system, the following guidelines will be used to describe severity. </w:t>
      </w:r>
    </w:p>
    <w:p w14:paraId="000001C9" w14:textId="77777777" w:rsidR="00DD1D0F" w:rsidRPr="00166F55" w:rsidRDefault="00000000">
      <w:pPr>
        <w:numPr>
          <w:ilvl w:val="0"/>
          <w:numId w:val="8"/>
        </w:numPr>
        <w:rPr>
          <w:szCs w:val="24"/>
        </w:rPr>
      </w:pPr>
      <w:r w:rsidRPr="00166F55">
        <w:rPr>
          <w:b/>
          <w:szCs w:val="24"/>
        </w:rPr>
        <w:t xml:space="preserve">Mild </w:t>
      </w:r>
      <w:r w:rsidRPr="00166F55">
        <w:rPr>
          <w:szCs w:val="24"/>
        </w:rPr>
        <w:t xml:space="preserve">– Events require minimal or no treatment and do not interfere with the participant’s daily activities. </w:t>
      </w:r>
    </w:p>
    <w:p w14:paraId="000001CA" w14:textId="77777777" w:rsidR="00DD1D0F" w:rsidRPr="00166F55" w:rsidRDefault="00000000">
      <w:pPr>
        <w:numPr>
          <w:ilvl w:val="0"/>
          <w:numId w:val="8"/>
        </w:numPr>
        <w:rPr>
          <w:szCs w:val="24"/>
        </w:rPr>
      </w:pPr>
      <w:r w:rsidRPr="00166F55">
        <w:rPr>
          <w:b/>
          <w:szCs w:val="24"/>
        </w:rPr>
        <w:t xml:space="preserve">Moderate </w:t>
      </w:r>
      <w:r w:rsidRPr="00166F55">
        <w:rPr>
          <w:szCs w:val="24"/>
        </w:rPr>
        <w:t>– Events result in a low level of inconvenience or concern with the therapeutic measures. Moderate events may cause some interference with functioning.</w:t>
      </w:r>
    </w:p>
    <w:p w14:paraId="000001CB" w14:textId="77777777" w:rsidR="00DD1D0F" w:rsidRPr="00166F55" w:rsidRDefault="00000000">
      <w:pPr>
        <w:numPr>
          <w:ilvl w:val="0"/>
          <w:numId w:val="8"/>
        </w:numPr>
        <w:rPr>
          <w:szCs w:val="24"/>
        </w:rPr>
      </w:pPr>
      <w:r w:rsidRPr="00166F55">
        <w:rPr>
          <w:b/>
          <w:szCs w:val="24"/>
        </w:rPr>
        <w:t xml:space="preserve">Severe </w:t>
      </w:r>
      <w:r w:rsidRPr="00166F55">
        <w:rPr>
          <w:szCs w:val="24"/>
        </w:rPr>
        <w:t xml:space="preserve">– Events interrupt a participant’s usual daily activity and may require systemic drug therapy or other treatment. Severe events are usually potentially life-threatening or incapacitating.  Of note, the term “severe” does not necessarily equate </w:t>
      </w:r>
      <w:proofErr w:type="gramStart"/>
      <w:r w:rsidRPr="00166F55">
        <w:rPr>
          <w:szCs w:val="24"/>
        </w:rPr>
        <w:t>to</w:t>
      </w:r>
      <w:proofErr w:type="gramEnd"/>
      <w:r w:rsidRPr="00166F55">
        <w:rPr>
          <w:szCs w:val="24"/>
        </w:rPr>
        <w:t xml:space="preserve"> “serious”.</w:t>
      </w:r>
    </w:p>
    <w:p w14:paraId="000001CC" w14:textId="77777777" w:rsidR="00DD1D0F" w:rsidRPr="00166F55" w:rsidRDefault="00000000">
      <w:pPr>
        <w:pStyle w:val="Heading4"/>
        <w:numPr>
          <w:ilvl w:val="3"/>
          <w:numId w:val="18"/>
        </w:numPr>
      </w:pPr>
      <w:r w:rsidRPr="00166F55">
        <w:t>Relationship to Study Intervention</w:t>
      </w:r>
    </w:p>
    <w:p w14:paraId="000001CD" w14:textId="77777777" w:rsidR="00DD1D0F" w:rsidRPr="00166F55" w:rsidRDefault="00000000">
      <w:pPr>
        <w:rPr>
          <w:szCs w:val="24"/>
        </w:rPr>
      </w:pPr>
      <w:r w:rsidRPr="00166F55">
        <w:rPr>
          <w:szCs w:val="24"/>
        </w:rPr>
        <w:t xml:space="preserve">All adverse events (AEs) must have their relationship to study intervention assessed by the investigator who examines and evaluates the participant based on temporal relationship and his/her clinical judgment. The degree of certainty about causality will be graded using the categories below. In a clinical trial, the study product must always be suspect. </w:t>
      </w:r>
    </w:p>
    <w:p w14:paraId="000001CE" w14:textId="77777777" w:rsidR="00DD1D0F" w:rsidRPr="00166F55" w:rsidRDefault="00000000">
      <w:pPr>
        <w:numPr>
          <w:ilvl w:val="0"/>
          <w:numId w:val="9"/>
        </w:numPr>
        <w:rPr>
          <w:szCs w:val="24"/>
        </w:rPr>
      </w:pPr>
      <w:r w:rsidRPr="00166F55">
        <w:rPr>
          <w:b/>
          <w:szCs w:val="24"/>
        </w:rPr>
        <w:t>Related</w:t>
      </w:r>
      <w:r w:rsidRPr="00166F55">
        <w:rPr>
          <w:szCs w:val="24"/>
        </w:rPr>
        <w:t xml:space="preserve"> – The AE is known to occur with the study intervention, there is a reasonable possibility that the study intervention caused the AE, or there is a temporal relationship between the study intervention and event. Reasonable possibility means that there is evidence to suggest a causal relationship between the study intervention and the AE.</w:t>
      </w:r>
    </w:p>
    <w:p w14:paraId="000001CF" w14:textId="77777777" w:rsidR="00DD1D0F" w:rsidRPr="00166F55" w:rsidRDefault="00000000">
      <w:pPr>
        <w:numPr>
          <w:ilvl w:val="0"/>
          <w:numId w:val="9"/>
        </w:numPr>
        <w:rPr>
          <w:szCs w:val="24"/>
        </w:rPr>
      </w:pPr>
      <w:r w:rsidRPr="00166F55">
        <w:rPr>
          <w:b/>
          <w:szCs w:val="24"/>
        </w:rPr>
        <w:t>Not Related</w:t>
      </w:r>
      <w:r w:rsidRPr="00166F55">
        <w:rPr>
          <w:szCs w:val="24"/>
        </w:rPr>
        <w:t xml:space="preserve"> – There is not a reasonable possibility that the administration of the study intervention caused the event, there is no temporal relationship between the study intervention and event onset, or an alternate etiology has been established.</w:t>
      </w:r>
    </w:p>
    <w:p w14:paraId="000001D0" w14:textId="77777777" w:rsidR="00DD1D0F" w:rsidRPr="00166F55" w:rsidRDefault="00000000">
      <w:pPr>
        <w:pStyle w:val="Heading4"/>
        <w:numPr>
          <w:ilvl w:val="3"/>
          <w:numId w:val="18"/>
        </w:numPr>
      </w:pPr>
      <w:r w:rsidRPr="00166F55">
        <w:t xml:space="preserve">Expectedness </w:t>
      </w:r>
    </w:p>
    <w:p w14:paraId="000001D1" w14:textId="77777777" w:rsidR="00DD1D0F" w:rsidRPr="00166F55" w:rsidRDefault="00000000">
      <w:pPr>
        <w:rPr>
          <w:szCs w:val="24"/>
        </w:rPr>
      </w:pPr>
      <w:r w:rsidRPr="00166F55">
        <w:rPr>
          <w:szCs w:val="24"/>
        </w:rPr>
        <w:t>The investigator will be responsible for determining whether an adverse event (AE) is expected or unexpected.  An AE will be considered unexpected if the nature, severity, or frequency of the event is not consistent with the risk information previously described for the study intervention.</w:t>
      </w:r>
    </w:p>
    <w:p w14:paraId="000001D2" w14:textId="77777777" w:rsidR="00DD1D0F" w:rsidRPr="00166F55" w:rsidRDefault="00000000">
      <w:pPr>
        <w:pStyle w:val="Heading3"/>
        <w:numPr>
          <w:ilvl w:val="2"/>
          <w:numId w:val="18"/>
        </w:numPr>
      </w:pPr>
      <w:bookmarkStart w:id="287" w:name="_heading=h.43ky6rz" w:colFirst="0" w:colLast="0"/>
      <w:bookmarkEnd w:id="287"/>
      <w:r w:rsidRPr="00166F55">
        <w:t>Time Period and Frequency for Event Assessment and Follow-Up</w:t>
      </w:r>
    </w:p>
    <w:p w14:paraId="000001D3" w14:textId="77777777" w:rsidR="00DD1D0F" w:rsidRPr="00166F55" w:rsidRDefault="00000000">
      <w:pPr>
        <w:rPr>
          <w:szCs w:val="24"/>
        </w:rPr>
      </w:pPr>
      <w:r w:rsidRPr="00166F55">
        <w:rPr>
          <w:szCs w:val="24"/>
        </w:rPr>
        <w:t>The occurrence of an adverse event (AE) or serious adverse event (SAE) may come to the attention of study personnel during the study visit upon review by a study monitor.</w:t>
      </w:r>
    </w:p>
    <w:p w14:paraId="000001D4" w14:textId="77777777" w:rsidR="00DD1D0F" w:rsidRPr="00166F55" w:rsidRDefault="00000000">
      <w:pPr>
        <w:rPr>
          <w:szCs w:val="24"/>
        </w:rPr>
      </w:pPr>
      <w:r w:rsidRPr="00166F55">
        <w:rPr>
          <w:szCs w:val="24"/>
        </w:rPr>
        <w:lastRenderedPageBreak/>
        <w:t>All AEs including local and systemic reactions not meeting the criteria for SAEs will be captured on the appropriate case report form (CRF). Information to be collected includes event description, time of onset, clinician’s assessment of severity, relationship to study product (assessed only by those with the training and authority to make a diagnosis), and time of resolution/stabilization of the event. All AEs occurring while on study must be documented appropriately regardless of relationship. All AEs will be followed to adequate resolution.</w:t>
      </w:r>
    </w:p>
    <w:p w14:paraId="000001D5" w14:textId="77777777" w:rsidR="00DD1D0F" w:rsidRPr="00166F55" w:rsidRDefault="00000000">
      <w:pPr>
        <w:rPr>
          <w:szCs w:val="24"/>
        </w:rPr>
      </w:pPr>
      <w:r w:rsidRPr="00166F55">
        <w:rPr>
          <w:szCs w:val="24"/>
        </w:rPr>
        <w:t xml:space="preserve">Any medical condition that is present at the time that the participant is screened will be considered as baseline and not reported as an AE. However, if the study participant’s condition deteriorates at any time during the study, it will be recorded as an AE. </w:t>
      </w:r>
    </w:p>
    <w:p w14:paraId="000001D6" w14:textId="77777777" w:rsidR="00DD1D0F" w:rsidRPr="00166F55" w:rsidRDefault="00000000">
      <w:pPr>
        <w:rPr>
          <w:szCs w:val="24"/>
        </w:rPr>
      </w:pPr>
      <w:r w:rsidRPr="00166F55">
        <w:rPr>
          <w:szCs w:val="24"/>
        </w:rPr>
        <w:t>Changes in the severity of an AE will be documented to allow an assessment of the duration of the event at each level of severity to be performed. AEs characterized as intermittent require documentation of onset and duration of each episode.</w:t>
      </w:r>
    </w:p>
    <w:p w14:paraId="000001D7" w14:textId="77777777" w:rsidR="00DD1D0F" w:rsidRPr="00166F55" w:rsidRDefault="00000000">
      <w:pPr>
        <w:rPr>
          <w:szCs w:val="24"/>
        </w:rPr>
      </w:pPr>
      <w:r w:rsidRPr="00166F55">
        <w:rPr>
          <w:szCs w:val="24"/>
        </w:rPr>
        <w:t xml:space="preserve">The investigator and/or study staff will record all reportable events with start dates occurring any time after informed consent is obtained until 7 (for non-serious AEs) or 30 days (for SAEs) after study participation.  Participants will be instructed to call the investigator about the occurrence </w:t>
      </w:r>
      <w:proofErr w:type="gramStart"/>
      <w:r w:rsidRPr="00166F55">
        <w:rPr>
          <w:szCs w:val="24"/>
        </w:rPr>
        <w:t>of  worsening</w:t>
      </w:r>
      <w:proofErr w:type="gramEnd"/>
      <w:r w:rsidRPr="00166F55">
        <w:rPr>
          <w:szCs w:val="24"/>
        </w:rPr>
        <w:t xml:space="preserve"> undesirable signs, symptoms or medical conditions occurring after the application of the device that may be considered an AE/SAEs since the visit.  Events will be followed for outcome information until resolution or stabilization.</w:t>
      </w:r>
    </w:p>
    <w:p w14:paraId="000001D8" w14:textId="77777777" w:rsidR="00DD1D0F" w:rsidRPr="00166F55" w:rsidRDefault="00000000">
      <w:pPr>
        <w:rPr>
          <w:szCs w:val="24"/>
        </w:rPr>
      </w:pPr>
      <w:r w:rsidRPr="00166F55">
        <w:rPr>
          <w:szCs w:val="24"/>
        </w:rPr>
        <w:t xml:space="preserve">In the event a participant experiences an AE/SAE during the study, the study will be discontinued and </w:t>
      </w:r>
      <w:sdt>
        <w:sdtPr>
          <w:rPr>
            <w:szCs w:val="24"/>
          </w:rPr>
          <w:tag w:val="goog_rdk_197"/>
          <w:id w:val="1446271170"/>
        </w:sdtPr>
        <w:sdtContent>
          <w:ins w:id="288" w:author="Helen Zhang" w:date="2025-07-18T17:57:00Z">
            <w:r w:rsidRPr="00166F55">
              <w:rPr>
                <w:szCs w:val="24"/>
              </w:rPr>
              <w:t>the clinical team will be immediately notified.</w:t>
            </w:r>
          </w:ins>
        </w:sdtContent>
      </w:sdt>
      <w:sdt>
        <w:sdtPr>
          <w:rPr>
            <w:szCs w:val="24"/>
          </w:rPr>
          <w:tag w:val="goog_rdk_198"/>
          <w:id w:val="1005049594"/>
        </w:sdtPr>
        <w:sdtContent>
          <w:del w:id="289" w:author="Helen Zhang" w:date="2025-07-18T17:57:00Z">
            <w:r w:rsidRPr="00166F55">
              <w:rPr>
                <w:szCs w:val="24"/>
              </w:rPr>
              <w:delText xml:space="preserve">the participant will be escorted by study staff to </w:delText>
            </w:r>
          </w:del>
          <w:sdt>
            <w:sdtPr>
              <w:rPr>
                <w:szCs w:val="24"/>
              </w:rPr>
              <w:tag w:val="goog_rdk_199"/>
              <w:id w:val="151308578"/>
            </w:sdtPr>
            <w:sdtContent>
              <w:commentRangeStart w:id="290"/>
            </w:sdtContent>
          </w:sdt>
          <w:del w:id="291" w:author="Helen Zhang" w:date="2025-07-18T17:57:00Z">
            <w:r w:rsidRPr="00166F55">
              <w:rPr>
                <w:szCs w:val="24"/>
              </w:rPr>
              <w:delText>Dr. Elizabeth Babcock’s office in the same office park for evaluation. Dr. Babcock is located at 100 SW 75</w:delText>
            </w:r>
            <w:r w:rsidRPr="00166F55">
              <w:rPr>
                <w:szCs w:val="24"/>
                <w:vertAlign w:val="superscript"/>
              </w:rPr>
              <w:delText>th</w:delText>
            </w:r>
            <w:r w:rsidRPr="00166F55">
              <w:rPr>
                <w:szCs w:val="24"/>
              </w:rPr>
              <w:delText xml:space="preserve"> Street STE 101, Gainesville, FL 32607.</w:delText>
            </w:r>
          </w:del>
        </w:sdtContent>
      </w:sdt>
      <w:commentRangeEnd w:id="290"/>
      <w:r w:rsidRPr="00166F55">
        <w:rPr>
          <w:szCs w:val="24"/>
        </w:rPr>
        <w:commentReference w:id="290"/>
      </w:r>
    </w:p>
    <w:p w14:paraId="000001D9" w14:textId="77777777" w:rsidR="00DD1D0F" w:rsidRPr="00166F55" w:rsidRDefault="00000000">
      <w:pPr>
        <w:pStyle w:val="Heading3"/>
        <w:numPr>
          <w:ilvl w:val="2"/>
          <w:numId w:val="18"/>
        </w:numPr>
      </w:pPr>
      <w:bookmarkStart w:id="292" w:name="_heading=h.2iq8gzs" w:colFirst="0" w:colLast="0"/>
      <w:bookmarkEnd w:id="292"/>
      <w:r w:rsidRPr="00166F55">
        <w:t xml:space="preserve">Adverse Event Reporting </w:t>
      </w:r>
    </w:p>
    <w:p w14:paraId="000001DA" w14:textId="77777777" w:rsidR="00DD1D0F" w:rsidRPr="00166F55" w:rsidRDefault="00000000">
      <w:pPr>
        <w:rPr>
          <w:szCs w:val="24"/>
        </w:rPr>
      </w:pPr>
      <w:r w:rsidRPr="00166F55">
        <w:rPr>
          <w:szCs w:val="24"/>
        </w:rPr>
        <w:t xml:space="preserve">The study investigator will report to the sponsor any adverse event within 7 days, </w:t>
      </w:r>
      <w:proofErr w:type="gramStart"/>
      <w:r w:rsidRPr="00166F55">
        <w:rPr>
          <w:szCs w:val="24"/>
        </w:rPr>
        <w:t>whether or not</w:t>
      </w:r>
      <w:proofErr w:type="gramEnd"/>
      <w:r w:rsidRPr="00166F55">
        <w:rPr>
          <w:szCs w:val="24"/>
        </w:rPr>
        <w:t xml:space="preserve"> considered study intervention related, including those listed in the protocol or investigator brochure and must include an assessment of whether there is a reasonable possibility that the study intervention caused the </w:t>
      </w:r>
      <w:proofErr w:type="gramStart"/>
      <w:r w:rsidRPr="00166F55">
        <w:rPr>
          <w:szCs w:val="24"/>
        </w:rPr>
        <w:t>event..</w:t>
      </w:r>
      <w:proofErr w:type="gramEnd"/>
    </w:p>
    <w:p w14:paraId="000001DB" w14:textId="77777777" w:rsidR="00DD1D0F" w:rsidRPr="00166F55" w:rsidRDefault="00000000">
      <w:pPr>
        <w:rPr>
          <w:szCs w:val="24"/>
        </w:rPr>
      </w:pPr>
      <w:r w:rsidRPr="00166F55">
        <w:rPr>
          <w:szCs w:val="24"/>
        </w:rPr>
        <w:t>All adverse events (AEs) will be followed until satisfactory resolution or until the site investigator deems the event to be chronic or the participant is stable. Other supporting documentation of the event may be requested by the study sponsor and should be provided as soon as possible.</w:t>
      </w:r>
    </w:p>
    <w:p w14:paraId="000001DC" w14:textId="77777777" w:rsidR="00DD1D0F" w:rsidRPr="00166F55" w:rsidRDefault="00000000">
      <w:pPr>
        <w:pStyle w:val="Heading3"/>
        <w:numPr>
          <w:ilvl w:val="2"/>
          <w:numId w:val="18"/>
        </w:numPr>
      </w:pPr>
      <w:bookmarkStart w:id="293" w:name="_heading=h.xvir7l" w:colFirst="0" w:colLast="0"/>
      <w:bookmarkEnd w:id="293"/>
      <w:r w:rsidRPr="00166F55">
        <w:t xml:space="preserve">Serious Adverse Event Reporting </w:t>
      </w:r>
    </w:p>
    <w:p w14:paraId="000001DD" w14:textId="77777777" w:rsidR="00DD1D0F" w:rsidRPr="00166F55" w:rsidRDefault="00000000">
      <w:pPr>
        <w:rPr>
          <w:szCs w:val="24"/>
        </w:rPr>
      </w:pPr>
      <w:r w:rsidRPr="00166F55">
        <w:rPr>
          <w:szCs w:val="24"/>
        </w:rPr>
        <w:t xml:space="preserve">The study investigator will immediately report to the sponsor any serious adverse event, </w:t>
      </w:r>
      <w:proofErr w:type="gramStart"/>
      <w:r w:rsidRPr="00166F55">
        <w:rPr>
          <w:szCs w:val="24"/>
        </w:rPr>
        <w:t>whether or not</w:t>
      </w:r>
      <w:proofErr w:type="gramEnd"/>
      <w:r w:rsidRPr="00166F55">
        <w:rPr>
          <w:szCs w:val="24"/>
        </w:rPr>
        <w:t xml:space="preserve"> considered study intervention related, including those listed in the protocol or investigator brochure and must include an assessment of whether there is a reasonable possibility that the study intervention caused the event. Study endpoints that are serious adverse events (e.g., all-cause mortality) must be reported in accordance with the protocol unless there is evidence suggesting a causal relationship between the study intervention and the event (e.g., death from anaphylaxis). In that case, the investigator must immediately report the event to the sponsor.</w:t>
      </w:r>
    </w:p>
    <w:p w14:paraId="000001DE" w14:textId="77777777" w:rsidR="00DD1D0F" w:rsidRPr="00166F55" w:rsidRDefault="00000000">
      <w:pPr>
        <w:rPr>
          <w:szCs w:val="24"/>
        </w:rPr>
      </w:pPr>
      <w:r w:rsidRPr="00166F55">
        <w:rPr>
          <w:szCs w:val="24"/>
        </w:rPr>
        <w:t>All serious adverse events (SAEs) will be followed until satisfactory resolution or until the site investigator deems the event to be chronic or the participant is stable. Other supporting documentation of the event may be requested by the study sponsor and should be provided as soon as possible.</w:t>
      </w:r>
    </w:p>
    <w:p w14:paraId="000001DF" w14:textId="77777777" w:rsidR="00DD1D0F" w:rsidRPr="00166F55" w:rsidRDefault="00000000">
      <w:pPr>
        <w:rPr>
          <w:szCs w:val="24"/>
        </w:rPr>
      </w:pPr>
      <w:r w:rsidRPr="00166F55">
        <w:rPr>
          <w:szCs w:val="24"/>
        </w:rPr>
        <w:lastRenderedPageBreak/>
        <w:t>The study investigator shall complete an Unanticipated Adverse Device Effect Form and submit to the study sponsor as soon as possible, but in no event later than 7 calendar days after the investigator first learns of the effect.  The study sponsor is responsible for conducting an evaluation of an unanticipated adverse device effect and shall report the results of such evaluation to the Food and Drug Administration (FDA) and to all reviewing IRBs and participating investigators within 10 working days after the sponsor first receives notice of the effect. Thereafter, the sponsor shall submit such additional reports concerning the effect as FDA requests.</w:t>
      </w:r>
    </w:p>
    <w:p w14:paraId="000001E0" w14:textId="77777777" w:rsidR="00DD1D0F" w:rsidRPr="00166F55" w:rsidRDefault="00000000">
      <w:pPr>
        <w:jc w:val="both"/>
        <w:rPr>
          <w:szCs w:val="24"/>
        </w:rPr>
      </w:pPr>
      <w:bookmarkStart w:id="294" w:name="_heading=h.3hv69ve" w:colFirst="0" w:colLast="0"/>
      <w:bookmarkEnd w:id="294"/>
      <w:r w:rsidRPr="00166F55">
        <w:rPr>
          <w:szCs w:val="24"/>
        </w:rPr>
        <w:t xml:space="preserve">In consultation with the PI, a trained member of the study team will be responsible for conducting an evaluation of all adverse events and shall report the results of such evaluation to the Institutional Review Board (IRB) </w:t>
      </w:r>
    </w:p>
    <w:p w14:paraId="000001E1" w14:textId="77777777" w:rsidR="00DD1D0F" w:rsidRPr="00166F55" w:rsidRDefault="00000000">
      <w:pPr>
        <w:pStyle w:val="Heading3"/>
        <w:numPr>
          <w:ilvl w:val="2"/>
          <w:numId w:val="18"/>
        </w:numPr>
      </w:pPr>
      <w:bookmarkStart w:id="295" w:name="_heading=h.1x0gk37" w:colFirst="0" w:colLast="0"/>
      <w:bookmarkEnd w:id="295"/>
      <w:r w:rsidRPr="00166F55">
        <w:t xml:space="preserve">Events of Special Interest </w:t>
      </w:r>
    </w:p>
    <w:p w14:paraId="000001E2" w14:textId="77777777" w:rsidR="00DD1D0F" w:rsidRPr="00166F55" w:rsidRDefault="00000000">
      <w:pPr>
        <w:rPr>
          <w:szCs w:val="24"/>
        </w:rPr>
      </w:pPr>
      <w:r w:rsidRPr="00166F55">
        <w:rPr>
          <w:szCs w:val="24"/>
        </w:rPr>
        <w:t>N/A</w:t>
      </w:r>
    </w:p>
    <w:p w14:paraId="000001E3" w14:textId="77777777" w:rsidR="00DD1D0F" w:rsidRPr="00166F55" w:rsidRDefault="00000000">
      <w:pPr>
        <w:pStyle w:val="Heading3"/>
        <w:numPr>
          <w:ilvl w:val="2"/>
          <w:numId w:val="18"/>
        </w:numPr>
      </w:pPr>
      <w:bookmarkStart w:id="296" w:name="_heading=h.4h042r0" w:colFirst="0" w:colLast="0"/>
      <w:bookmarkEnd w:id="296"/>
      <w:r w:rsidRPr="00166F55">
        <w:t xml:space="preserve">Reporting of Pregnancy </w:t>
      </w:r>
    </w:p>
    <w:p w14:paraId="000001E4" w14:textId="77777777" w:rsidR="00DD1D0F" w:rsidRPr="00166F55" w:rsidRDefault="00000000">
      <w:pPr>
        <w:rPr>
          <w:szCs w:val="24"/>
        </w:rPr>
      </w:pPr>
      <w:r w:rsidRPr="00166F55">
        <w:rPr>
          <w:szCs w:val="24"/>
        </w:rPr>
        <w:t>N/A</w:t>
      </w:r>
    </w:p>
    <w:p w14:paraId="000001E5" w14:textId="77777777" w:rsidR="00DD1D0F" w:rsidRPr="00166F55" w:rsidRDefault="00000000">
      <w:pPr>
        <w:pStyle w:val="Heading2"/>
        <w:numPr>
          <w:ilvl w:val="1"/>
          <w:numId w:val="18"/>
        </w:numPr>
      </w:pPr>
      <w:bookmarkStart w:id="297" w:name="_heading=h.2w5ecyt" w:colFirst="0" w:colLast="0"/>
      <w:bookmarkEnd w:id="297"/>
      <w:r w:rsidRPr="00166F55">
        <w:t>Unanticipated Problems</w:t>
      </w:r>
    </w:p>
    <w:p w14:paraId="000001E6" w14:textId="77777777" w:rsidR="00DD1D0F" w:rsidRPr="00166F55" w:rsidRDefault="00000000">
      <w:pPr>
        <w:pStyle w:val="Heading3"/>
        <w:numPr>
          <w:ilvl w:val="2"/>
          <w:numId w:val="18"/>
        </w:numPr>
      </w:pPr>
      <w:bookmarkStart w:id="298" w:name="_heading=h.1baon6m" w:colFirst="0" w:colLast="0"/>
      <w:bookmarkEnd w:id="298"/>
      <w:r w:rsidRPr="00166F55">
        <w:t>Definition of Unanticipated Problems (UP)</w:t>
      </w:r>
    </w:p>
    <w:p w14:paraId="000001E7" w14:textId="77777777" w:rsidR="00DD1D0F" w:rsidRPr="00166F55" w:rsidRDefault="00000000">
      <w:pPr>
        <w:rPr>
          <w:szCs w:val="24"/>
        </w:rPr>
      </w:pPr>
      <w:r w:rsidRPr="00166F55">
        <w:rPr>
          <w:szCs w:val="24"/>
        </w:rPr>
        <w:t xml:space="preserve">Any incident, experience, or outcome that meets </w:t>
      </w:r>
      <w:proofErr w:type="gramStart"/>
      <w:r w:rsidRPr="00166F55">
        <w:rPr>
          <w:b/>
          <w:szCs w:val="24"/>
          <w:u w:val="single"/>
        </w:rPr>
        <w:t>all</w:t>
      </w:r>
      <w:r w:rsidRPr="00166F55">
        <w:rPr>
          <w:szCs w:val="24"/>
        </w:rPr>
        <w:t xml:space="preserve"> of</w:t>
      </w:r>
      <w:proofErr w:type="gramEnd"/>
      <w:r w:rsidRPr="00166F55">
        <w:rPr>
          <w:szCs w:val="24"/>
        </w:rPr>
        <w:t xml:space="preserve"> the following criteria:</w:t>
      </w:r>
    </w:p>
    <w:p w14:paraId="000001E8" w14:textId="77777777" w:rsidR="00DD1D0F" w:rsidRPr="00166F55" w:rsidRDefault="00000000">
      <w:pPr>
        <w:numPr>
          <w:ilvl w:val="0"/>
          <w:numId w:val="8"/>
        </w:numPr>
        <w:rPr>
          <w:szCs w:val="24"/>
        </w:rPr>
      </w:pPr>
      <w:r w:rsidRPr="00166F55">
        <w:rPr>
          <w:szCs w:val="24"/>
        </w:rPr>
        <w:t xml:space="preserve">Unexpected in terms of nature, severity, or frequency given (a) the research procedures that are described in the protocol-related documents, such as the Institutional Review Board (IRB)-approved research protocol and informed consent document; and (b) the characteristics of the participant population being studied; </w:t>
      </w:r>
      <w:r w:rsidRPr="00166F55">
        <w:rPr>
          <w:szCs w:val="24"/>
          <w:u w:val="single"/>
        </w:rPr>
        <w:t>and</w:t>
      </w:r>
    </w:p>
    <w:p w14:paraId="000001E9" w14:textId="77777777" w:rsidR="00DD1D0F" w:rsidRPr="00166F55" w:rsidRDefault="00000000">
      <w:pPr>
        <w:numPr>
          <w:ilvl w:val="0"/>
          <w:numId w:val="8"/>
        </w:numPr>
        <w:rPr>
          <w:szCs w:val="24"/>
        </w:rPr>
      </w:pPr>
      <w:r w:rsidRPr="00166F55">
        <w:rPr>
          <w:szCs w:val="24"/>
        </w:rPr>
        <w:t xml:space="preserve">Related or possibly related to participation in the research (“possibly related” means there is a reasonable possibility that the incident, experience, or outcome may have been caused by the procedures involved in the research); </w:t>
      </w:r>
      <w:r w:rsidRPr="00166F55">
        <w:rPr>
          <w:szCs w:val="24"/>
          <w:u w:val="single"/>
        </w:rPr>
        <w:t>and</w:t>
      </w:r>
    </w:p>
    <w:p w14:paraId="000001EA" w14:textId="77777777" w:rsidR="00DD1D0F" w:rsidRPr="00166F55" w:rsidRDefault="00000000">
      <w:pPr>
        <w:numPr>
          <w:ilvl w:val="0"/>
          <w:numId w:val="8"/>
        </w:numPr>
        <w:rPr>
          <w:szCs w:val="24"/>
        </w:rPr>
      </w:pPr>
      <w:r w:rsidRPr="00166F55">
        <w:rPr>
          <w:szCs w:val="24"/>
        </w:rPr>
        <w:t>Suggests that the research places participants or others (which may include research staff, family members or other individuals not directly participating in the research) at a greater risk of harm (including physical, psychological, economic, or social harm) than was previously known or expected.</w:t>
      </w:r>
    </w:p>
    <w:p w14:paraId="000001EB" w14:textId="77777777" w:rsidR="00DD1D0F" w:rsidRPr="00166F55" w:rsidRDefault="00000000">
      <w:pPr>
        <w:pStyle w:val="Heading3"/>
        <w:numPr>
          <w:ilvl w:val="2"/>
          <w:numId w:val="18"/>
        </w:numPr>
      </w:pPr>
      <w:bookmarkStart w:id="299" w:name="_heading=h.3vac5uf" w:colFirst="0" w:colLast="0"/>
      <w:bookmarkEnd w:id="299"/>
      <w:r w:rsidRPr="00166F55">
        <w:t xml:space="preserve"> Unanticipated Problem Reporting </w:t>
      </w:r>
    </w:p>
    <w:p w14:paraId="000001EC" w14:textId="77777777" w:rsidR="00DD1D0F" w:rsidRPr="00166F55" w:rsidRDefault="00000000">
      <w:pPr>
        <w:rPr>
          <w:szCs w:val="24"/>
        </w:rPr>
      </w:pPr>
      <w:r w:rsidRPr="00166F55">
        <w:rPr>
          <w:szCs w:val="24"/>
        </w:rPr>
        <w:t xml:space="preserve">The investigator will report unanticipated problems (UPs) to the Institutional Review Board (IRB) </w:t>
      </w:r>
    </w:p>
    <w:p w14:paraId="000001ED" w14:textId="77777777" w:rsidR="00DD1D0F" w:rsidRPr="00166F55" w:rsidRDefault="00000000">
      <w:pPr>
        <w:pStyle w:val="Heading1"/>
        <w:numPr>
          <w:ilvl w:val="0"/>
          <w:numId w:val="18"/>
        </w:numPr>
      </w:pPr>
      <w:bookmarkStart w:id="300" w:name="_heading=h.2afmg28" w:colFirst="0" w:colLast="0"/>
      <w:bookmarkEnd w:id="300"/>
      <w:r w:rsidRPr="00166F55">
        <w:t>STATISTICAL CONSIDERATIONS</w:t>
      </w:r>
    </w:p>
    <w:p w14:paraId="26921E4F" w14:textId="00FA71A0" w:rsidR="00166F55" w:rsidRPr="00166F55" w:rsidRDefault="00166F55">
      <w:pPr>
        <w:pStyle w:val="Heading2"/>
        <w:numPr>
          <w:ilvl w:val="1"/>
          <w:numId w:val="18"/>
        </w:numPr>
      </w:pPr>
      <w:bookmarkStart w:id="301" w:name="_heading=h.pkwqa1" w:colFirst="0" w:colLast="0"/>
      <w:bookmarkEnd w:id="301"/>
      <w:r w:rsidRPr="00166F55">
        <w:t>Plan for statistical analysis</w:t>
      </w:r>
    </w:p>
    <w:p w14:paraId="03DE939C" w14:textId="5E38534A" w:rsidR="00166F55" w:rsidRPr="00166F55" w:rsidRDefault="00166F55" w:rsidP="00166F55">
      <w:pPr>
        <w:pStyle w:val="NormalWeb"/>
      </w:pPr>
      <w:r w:rsidRPr="00166F55">
        <w:rPr>
          <w:rStyle w:val="Strong"/>
        </w:rPr>
        <w:t>Data Preparation:</w:t>
      </w:r>
      <w:r w:rsidRPr="00166F55">
        <w:br/>
        <w:t>Vital sign data</w:t>
      </w:r>
      <w:r>
        <w:t xml:space="preserve"> (heart rate, respiratory rate, and temperature) </w:t>
      </w:r>
      <w:r w:rsidRPr="00166F55">
        <w:t xml:space="preserve">will be recorded simultaneously from the </w:t>
      </w:r>
      <w:r>
        <w:t>study</w:t>
      </w:r>
      <w:r w:rsidRPr="00166F55">
        <w:t xml:space="preserve"> device and traditional NICU monitors (EKG for heart rate, pulse oximetry for heart and respiratory rate, and standard temperature probes for temperature). Data will be time-</w:t>
      </w:r>
      <w:r w:rsidRPr="00166F55">
        <w:lastRenderedPageBreak/>
        <w:t>synchronized and cleaned to remove artifacts, physiologically implausible values, and missing observations. Only paired data points collected during clinically stable periods will be included.</w:t>
      </w:r>
    </w:p>
    <w:p w14:paraId="0CD17C33" w14:textId="77777777" w:rsidR="00166F55" w:rsidRPr="00166F55" w:rsidRDefault="00166F55" w:rsidP="00166F55">
      <w:pPr>
        <w:pStyle w:val="NormalWeb"/>
      </w:pPr>
      <w:r w:rsidRPr="00166F55">
        <w:rPr>
          <w:rStyle w:val="Strong"/>
        </w:rPr>
        <w:t>Descriptive Statistics:</w:t>
      </w:r>
      <w:r w:rsidRPr="00166F55">
        <w:br/>
        <w:t>Summary statistics (mean, standard deviation, median, interquartile range) will be calculated for each vital sign from both devices to characterize central tendency and variability within the cohort.</w:t>
      </w:r>
    </w:p>
    <w:p w14:paraId="5B9670AA" w14:textId="77777777" w:rsidR="00166F55" w:rsidRPr="00166F55" w:rsidRDefault="00166F55" w:rsidP="00166F55">
      <w:pPr>
        <w:pStyle w:val="NormalWeb"/>
      </w:pPr>
      <w:r w:rsidRPr="00166F55">
        <w:rPr>
          <w:rStyle w:val="Strong"/>
        </w:rPr>
        <w:t>Agreement and Correlation:</w:t>
      </w:r>
    </w:p>
    <w:p w14:paraId="356D162E" w14:textId="77777777" w:rsidR="00166F55" w:rsidRPr="00166F55" w:rsidRDefault="00166F55" w:rsidP="00166F55">
      <w:pPr>
        <w:pStyle w:val="NormalWeb"/>
        <w:numPr>
          <w:ilvl w:val="0"/>
          <w:numId w:val="36"/>
        </w:numPr>
        <w:rPr>
          <w:highlight w:val="yellow"/>
        </w:rPr>
      </w:pPr>
      <w:r w:rsidRPr="00166F55">
        <w:rPr>
          <w:rStyle w:val="Strong"/>
          <w:highlight w:val="yellow"/>
        </w:rPr>
        <w:t>Correlation analysis:</w:t>
      </w:r>
      <w:r w:rsidRPr="00166F55">
        <w:rPr>
          <w:highlight w:val="yellow"/>
        </w:rPr>
        <w:t xml:space="preserve"> Pearson’s correlation coefficients will be calculated for normally distributed data to assess linear association between Doppler and traditional device measurements. For non-normal data, Spearman’s rank correlation will be used.</w:t>
      </w:r>
    </w:p>
    <w:p w14:paraId="7F8D2842" w14:textId="3D7C70D3" w:rsidR="00166F55" w:rsidRPr="00166F55" w:rsidRDefault="00166F55" w:rsidP="00166F55">
      <w:pPr>
        <w:pStyle w:val="NormalWeb"/>
        <w:numPr>
          <w:ilvl w:val="0"/>
          <w:numId w:val="36"/>
        </w:numPr>
        <w:rPr>
          <w:highlight w:val="yellow"/>
        </w:rPr>
      </w:pPr>
      <w:r w:rsidRPr="00166F55">
        <w:rPr>
          <w:rStyle w:val="Strong"/>
          <w:highlight w:val="yellow"/>
        </w:rPr>
        <w:t>Bland-Altman analysis:</w:t>
      </w:r>
      <w:r w:rsidRPr="00166F55">
        <w:rPr>
          <w:highlight w:val="yellow"/>
        </w:rPr>
        <w:t xml:space="preserve"> This method will be applied to assess agreement between measurement methods by estimating bias (mean difference) and limits of agreement (±1.96 SD of the differences). Plots will be examined to identify systematic bias or proportional errors across the measurement </w:t>
      </w:r>
      <w:commentRangeStart w:id="302"/>
      <w:r w:rsidRPr="00166F55">
        <w:rPr>
          <w:highlight w:val="yellow"/>
        </w:rPr>
        <w:t>range</w:t>
      </w:r>
      <w:commentRangeEnd w:id="302"/>
      <w:r>
        <w:rPr>
          <w:rStyle w:val="CommentReference"/>
        </w:rPr>
        <w:commentReference w:id="302"/>
      </w:r>
      <w:r w:rsidRPr="00166F55">
        <w:rPr>
          <w:highlight w:val="yellow"/>
        </w:rPr>
        <w:t>.</w:t>
      </w:r>
    </w:p>
    <w:p w14:paraId="4471E9E3" w14:textId="77777777" w:rsidR="00166F55" w:rsidRPr="00166F55" w:rsidRDefault="00166F55" w:rsidP="00166F55">
      <w:pPr>
        <w:pStyle w:val="NormalWeb"/>
      </w:pPr>
      <w:r w:rsidRPr="00166F55">
        <w:rPr>
          <w:rStyle w:val="Strong"/>
        </w:rPr>
        <w:t>Comparative Statistical Tests:</w:t>
      </w:r>
    </w:p>
    <w:p w14:paraId="612687DF" w14:textId="77777777" w:rsidR="00166F55" w:rsidRPr="00166F55" w:rsidRDefault="00166F55" w:rsidP="00166F55">
      <w:pPr>
        <w:pStyle w:val="NormalWeb"/>
        <w:numPr>
          <w:ilvl w:val="0"/>
          <w:numId w:val="37"/>
        </w:numPr>
      </w:pPr>
      <w:r w:rsidRPr="00166F55">
        <w:t>To evaluate systematic differences between methods, paired t-tests will be used if data are approximately normally distributed; otherwise, Wilcoxon signed-rank tests will be applied.</w:t>
      </w:r>
    </w:p>
    <w:p w14:paraId="4FFB7672" w14:textId="77777777" w:rsidR="00166F55" w:rsidRPr="00166F55" w:rsidRDefault="00166F55" w:rsidP="00166F55">
      <w:pPr>
        <w:pStyle w:val="NormalWeb"/>
      </w:pPr>
      <w:r w:rsidRPr="00166F55">
        <w:rPr>
          <w:rStyle w:val="Strong"/>
        </w:rPr>
        <w:t>Subgroup and Sensitivity Analyses:</w:t>
      </w:r>
    </w:p>
    <w:p w14:paraId="7CFBD87D" w14:textId="6C1E5011" w:rsidR="00166F55" w:rsidRPr="00166F55" w:rsidRDefault="00166F55" w:rsidP="00166F55">
      <w:pPr>
        <w:pStyle w:val="NormalWeb"/>
        <w:numPr>
          <w:ilvl w:val="0"/>
          <w:numId w:val="38"/>
        </w:numPr>
      </w:pPr>
      <w:r w:rsidRPr="00166F55">
        <w:t>Analyses will be stratified by gestational age categories (normal term, late preterm, low birth weight preterm) to evaluate consistency of device performance across clinically relevant subpopulations.</w:t>
      </w:r>
    </w:p>
    <w:p w14:paraId="64AD34E2" w14:textId="77777777" w:rsidR="00166F55" w:rsidRPr="00166F55" w:rsidRDefault="00166F55" w:rsidP="00166F55">
      <w:pPr>
        <w:pStyle w:val="NormalWeb"/>
        <w:numPr>
          <w:ilvl w:val="0"/>
          <w:numId w:val="38"/>
        </w:numPr>
      </w:pPr>
      <w:r w:rsidRPr="00166F55">
        <w:t>Sensitivity analyses excluding outliers or data collected during minor clinical instability will be conducted to assess robustness of findings.</w:t>
      </w:r>
    </w:p>
    <w:p w14:paraId="63D2BD82" w14:textId="77777777" w:rsidR="00166F55" w:rsidRPr="00166F55" w:rsidRDefault="00166F55" w:rsidP="00166F55">
      <w:pPr>
        <w:pStyle w:val="NormalWeb"/>
      </w:pPr>
      <w:r w:rsidRPr="00166F55">
        <w:rPr>
          <w:rStyle w:val="Strong"/>
        </w:rPr>
        <w:t>Power Considerations:</w:t>
      </w:r>
      <w:r w:rsidRPr="00166F55">
        <w:br/>
        <w:t>Based on prior literature and preliminary data, a sample size of 40 infants with multiple repeated measurements is expected to provide &gt;80% power to detect a mean difference of at least 5 bpm in heart rate and 0.5°C in temperature between devices, assuming a within-subject standard deviation of 8 bpm and 0.7°C respectively, at an alpha of 0.05.</w:t>
      </w:r>
    </w:p>
    <w:p w14:paraId="26BD0449" w14:textId="5CACCC16" w:rsidR="00166F55" w:rsidRPr="00166F55" w:rsidRDefault="00166F55" w:rsidP="00166F55">
      <w:pPr>
        <w:pStyle w:val="NormalWeb"/>
      </w:pPr>
      <w:r w:rsidRPr="00166F55">
        <w:rPr>
          <w:rStyle w:val="Strong"/>
        </w:rPr>
        <w:t>Statistical Software:</w:t>
      </w:r>
      <w:r w:rsidRPr="00166F55">
        <w:br/>
        <w:t xml:space="preserve">All analyses will be conducted using </w:t>
      </w:r>
      <w:r w:rsidRPr="00166F55">
        <w:t>JASP</w:t>
      </w:r>
      <w:r w:rsidRPr="00166F55">
        <w:t>. Graphical analyses and Bland-Altman plots will be generated to visually support quantitative results.</w:t>
      </w:r>
    </w:p>
    <w:p w14:paraId="3C5A391D" w14:textId="77777777" w:rsidR="00166F55" w:rsidRPr="00166F55" w:rsidRDefault="00166F55" w:rsidP="00166F55">
      <w:pPr>
        <w:pStyle w:val="NormalWeb"/>
      </w:pPr>
      <w:r w:rsidRPr="00166F55">
        <w:rPr>
          <w:rStyle w:val="Strong"/>
        </w:rPr>
        <w:t>Statistical Significance:</w:t>
      </w:r>
      <w:r w:rsidRPr="00166F55">
        <w:br/>
        <w:t>A two-tailed p-value &lt; 0.05 will be considered statistically significant for all inferential tests.</w:t>
      </w:r>
    </w:p>
    <w:p w14:paraId="61F25A97" w14:textId="77777777" w:rsidR="00166F55" w:rsidRPr="00166F55" w:rsidRDefault="00166F55" w:rsidP="00166F55">
      <w:pPr>
        <w:rPr>
          <w:szCs w:val="24"/>
        </w:rPr>
      </w:pPr>
    </w:p>
    <w:p w14:paraId="000001EF" w14:textId="5C2F8870" w:rsidR="00DD1D0F" w:rsidRPr="00166F55" w:rsidRDefault="00000000">
      <w:pPr>
        <w:pStyle w:val="Heading2"/>
        <w:numPr>
          <w:ilvl w:val="1"/>
          <w:numId w:val="18"/>
        </w:numPr>
      </w:pPr>
      <w:r w:rsidRPr="00166F55">
        <w:t>Statistical Hypothesis</w:t>
      </w:r>
    </w:p>
    <w:p w14:paraId="5BAD3180" w14:textId="65CF607E" w:rsidR="00963FCD" w:rsidRPr="00166F55" w:rsidRDefault="00000000" w:rsidP="00963FCD">
      <w:pPr>
        <w:rPr>
          <w:szCs w:val="24"/>
        </w:rPr>
      </w:pPr>
      <w:r w:rsidRPr="00166F55">
        <w:rPr>
          <w:szCs w:val="24"/>
        </w:rPr>
        <w:t>Primary Endpoint(s): Heart Rate, respiratory rate and temperature will be collected with the Neo-Guardian and compared to traditional measurements</w:t>
      </w:r>
      <w:bookmarkStart w:id="303" w:name="_heading=h.39kk8xu" w:colFirst="0" w:colLast="0"/>
      <w:bookmarkEnd w:id="303"/>
      <w:r w:rsidR="00963FCD" w:rsidRPr="00166F55">
        <w:rPr>
          <w:szCs w:val="24"/>
        </w:rPr>
        <w:t>. The primary endpoint will be the a</w:t>
      </w:r>
      <w:r w:rsidR="00963FCD" w:rsidRPr="00166F55">
        <w:rPr>
          <w:szCs w:val="24"/>
        </w:rPr>
        <w:t>greement between the Doppler device and standard NICU monitoring for heart rate, measured as the mean difference (bias) and limits of agreement (±1.96 SD) using Bland-Altman analysis.</w:t>
      </w:r>
      <w:r w:rsidR="00963FCD" w:rsidRPr="00166F55">
        <w:rPr>
          <w:szCs w:val="24"/>
        </w:rPr>
        <w:t xml:space="preserve"> A composite endpoint will be the p</w:t>
      </w:r>
      <w:r w:rsidR="00963FCD" w:rsidRPr="00166F55">
        <w:rPr>
          <w:szCs w:val="24"/>
        </w:rPr>
        <w:t>ercentage of infants in whom all three Doppler-derived vital signs (HR, RR, and Temp) fall within predefined clinically acceptable limits compared to standard monitors.</w:t>
      </w:r>
    </w:p>
    <w:p w14:paraId="03DD4086" w14:textId="77777777" w:rsidR="00963FCD" w:rsidRPr="00166F55" w:rsidRDefault="00963FCD" w:rsidP="00963FCD">
      <w:pPr>
        <w:pStyle w:val="NormalWeb"/>
      </w:pPr>
      <w:r w:rsidRPr="00166F55">
        <w:rPr>
          <w:rStyle w:val="relative"/>
        </w:rPr>
        <w:t>Based on published standards:</w:t>
      </w:r>
    </w:p>
    <w:p w14:paraId="5A0114AB" w14:textId="4CC31B92" w:rsidR="00963FCD" w:rsidRPr="00166F55" w:rsidRDefault="00963FCD" w:rsidP="00963FCD">
      <w:pPr>
        <w:pStyle w:val="NormalWeb"/>
        <w:numPr>
          <w:ilvl w:val="0"/>
          <w:numId w:val="35"/>
        </w:numPr>
      </w:pPr>
      <w:r w:rsidRPr="00166F55">
        <w:rPr>
          <w:rStyle w:val="relative"/>
        </w:rPr>
        <w:t xml:space="preserve">A </w:t>
      </w:r>
      <w:r w:rsidRPr="00166F55">
        <w:rPr>
          <w:rStyle w:val="Strong"/>
        </w:rPr>
        <w:t>mean bias ≤ ±10 bpm</w:t>
      </w:r>
      <w:r w:rsidRPr="00166F55">
        <w:rPr>
          <w:rStyle w:val="relative"/>
        </w:rPr>
        <w:t xml:space="preserve"> with </w:t>
      </w:r>
      <w:r w:rsidRPr="00166F55">
        <w:rPr>
          <w:rStyle w:val="Strong"/>
        </w:rPr>
        <w:t>95% limits of agreement within ±20 bpm</w:t>
      </w:r>
      <w:r w:rsidRPr="00166F55">
        <w:rPr>
          <w:rStyle w:val="relative"/>
        </w:rPr>
        <w:t xml:space="preserve"> is considered clinically acceptable for neonatal heart rate monitors</w:t>
      </w:r>
      <w:r w:rsidRPr="00166F55">
        <w:t>.</w:t>
      </w:r>
    </w:p>
    <w:p w14:paraId="7682C29A" w14:textId="740598C9" w:rsidR="00963FCD" w:rsidRPr="00166F55" w:rsidRDefault="00963FCD" w:rsidP="00963FCD">
      <w:pPr>
        <w:pStyle w:val="NormalWeb"/>
        <w:numPr>
          <w:ilvl w:val="0"/>
          <w:numId w:val="35"/>
        </w:numPr>
      </w:pPr>
      <w:r w:rsidRPr="00166F55">
        <w:rPr>
          <w:rStyle w:val="relative"/>
        </w:rPr>
        <w:t xml:space="preserve">Respiratory rate (RR) accuracy thresholds: </w:t>
      </w:r>
      <w:r w:rsidRPr="00166F55">
        <w:rPr>
          <w:rStyle w:val="Strong"/>
        </w:rPr>
        <w:t>≤10% mean difference</w:t>
      </w:r>
      <w:r w:rsidRPr="00166F55">
        <w:rPr>
          <w:rStyle w:val="relative"/>
        </w:rPr>
        <w:t xml:space="preserve"> and limits within ±10 </w:t>
      </w:r>
      <w:proofErr w:type="spellStart"/>
      <w:r w:rsidRPr="00166F55">
        <w:rPr>
          <w:rStyle w:val="relative"/>
        </w:rPr>
        <w:t>BrPM</w:t>
      </w:r>
      <w:proofErr w:type="spellEnd"/>
      <w:r w:rsidRPr="00166F55">
        <w:t>.</w:t>
      </w:r>
    </w:p>
    <w:p w14:paraId="565BD97B" w14:textId="63FAF87C" w:rsidR="00963FCD" w:rsidRPr="00166F55" w:rsidRDefault="00963FCD" w:rsidP="00963FCD">
      <w:pPr>
        <w:pStyle w:val="NormalWeb"/>
        <w:numPr>
          <w:ilvl w:val="0"/>
          <w:numId w:val="35"/>
        </w:numPr>
      </w:pPr>
      <w:r w:rsidRPr="00166F55">
        <w:rPr>
          <w:rStyle w:val="relative"/>
        </w:rPr>
        <w:t xml:space="preserve">Temperature accuracy: </w:t>
      </w:r>
      <w:r w:rsidRPr="00166F55">
        <w:rPr>
          <w:rStyle w:val="Strong"/>
        </w:rPr>
        <w:t>absolute error ≤0.5 °C</w:t>
      </w:r>
      <w:r w:rsidRPr="00166F55">
        <w:rPr>
          <w:rStyle w:val="relative"/>
        </w:rPr>
        <w:t xml:space="preserve"> (most monitors fall within ~0.06 °C mean error, SD ±0.2 °C)</w:t>
      </w:r>
      <w:r w:rsidRPr="00166F55">
        <w:t>.</w:t>
      </w:r>
    </w:p>
    <w:p w14:paraId="000001F1" w14:textId="50E77CD7" w:rsidR="00DD1D0F" w:rsidRPr="00166F55" w:rsidRDefault="00000000" w:rsidP="00963FCD">
      <w:pPr>
        <w:rPr>
          <w:szCs w:val="24"/>
        </w:rPr>
      </w:pPr>
      <w:r w:rsidRPr="00166F55">
        <w:rPr>
          <w:szCs w:val="24"/>
        </w:rPr>
        <w:t>Sample Size Determination</w:t>
      </w:r>
    </w:p>
    <w:p w14:paraId="000001F2" w14:textId="77777777" w:rsidR="00DD1D0F" w:rsidRPr="00166F55" w:rsidRDefault="00000000">
      <w:pPr>
        <w:numPr>
          <w:ilvl w:val="0"/>
          <w:numId w:val="19"/>
        </w:numPr>
        <w:pBdr>
          <w:top w:val="nil"/>
          <w:left w:val="nil"/>
          <w:bottom w:val="nil"/>
          <w:right w:val="nil"/>
          <w:between w:val="nil"/>
        </w:pBdr>
        <w:spacing w:before="0" w:after="0"/>
        <w:ind w:hanging="384"/>
        <w:rPr>
          <w:color w:val="000000"/>
          <w:szCs w:val="24"/>
        </w:rPr>
      </w:pPr>
      <w:r w:rsidRPr="00166F55">
        <w:rPr>
          <w:color w:val="000000"/>
          <w:szCs w:val="24"/>
        </w:rPr>
        <w:t xml:space="preserve">Number of participants to pre-screen: </w:t>
      </w:r>
      <w:r w:rsidRPr="00166F55">
        <w:rPr>
          <w:szCs w:val="24"/>
        </w:rPr>
        <w:t>4</w:t>
      </w:r>
      <w:r w:rsidRPr="00166F55">
        <w:rPr>
          <w:color w:val="000000"/>
          <w:szCs w:val="24"/>
        </w:rPr>
        <w:t>0</w:t>
      </w:r>
    </w:p>
    <w:p w14:paraId="000001F3" w14:textId="77777777" w:rsidR="00DD1D0F" w:rsidRPr="00166F55" w:rsidRDefault="00000000">
      <w:pPr>
        <w:numPr>
          <w:ilvl w:val="0"/>
          <w:numId w:val="19"/>
        </w:numPr>
        <w:pBdr>
          <w:top w:val="nil"/>
          <w:left w:val="nil"/>
          <w:bottom w:val="nil"/>
          <w:right w:val="nil"/>
          <w:between w:val="nil"/>
        </w:pBdr>
        <w:spacing w:before="0" w:after="0"/>
        <w:ind w:hanging="384"/>
        <w:rPr>
          <w:color w:val="000000"/>
          <w:szCs w:val="24"/>
        </w:rPr>
      </w:pPr>
      <w:r w:rsidRPr="00166F55">
        <w:rPr>
          <w:szCs w:val="24"/>
        </w:rPr>
        <w:t>Minimum n</w:t>
      </w:r>
      <w:r w:rsidRPr="00166F55">
        <w:rPr>
          <w:color w:val="000000"/>
          <w:szCs w:val="24"/>
        </w:rPr>
        <w:t xml:space="preserve">umber of participants to enroll: 20 </w:t>
      </w:r>
    </w:p>
    <w:p w14:paraId="000001F4" w14:textId="77777777" w:rsidR="00DD1D0F" w:rsidRPr="00166F55" w:rsidRDefault="00000000">
      <w:pPr>
        <w:numPr>
          <w:ilvl w:val="0"/>
          <w:numId w:val="19"/>
        </w:numPr>
        <w:pBdr>
          <w:top w:val="nil"/>
          <w:left w:val="nil"/>
          <w:bottom w:val="nil"/>
          <w:right w:val="nil"/>
          <w:between w:val="nil"/>
        </w:pBdr>
        <w:spacing w:before="0" w:after="0"/>
        <w:ind w:hanging="384"/>
        <w:rPr>
          <w:color w:val="000000"/>
          <w:szCs w:val="24"/>
        </w:rPr>
      </w:pPr>
      <w:r w:rsidRPr="00166F55">
        <w:rPr>
          <w:color w:val="000000"/>
          <w:szCs w:val="24"/>
        </w:rPr>
        <w:t>Sample size determination: statistician suggested 15-20 participants for a standard pilot study to power future study</w:t>
      </w:r>
    </w:p>
    <w:p w14:paraId="000001F5" w14:textId="77777777" w:rsidR="00DD1D0F" w:rsidRPr="00166F55" w:rsidRDefault="00000000">
      <w:pPr>
        <w:numPr>
          <w:ilvl w:val="0"/>
          <w:numId w:val="19"/>
        </w:numPr>
        <w:pBdr>
          <w:top w:val="nil"/>
          <w:left w:val="nil"/>
          <w:bottom w:val="nil"/>
          <w:right w:val="nil"/>
          <w:between w:val="nil"/>
        </w:pBdr>
        <w:spacing w:before="0" w:after="0"/>
        <w:ind w:hanging="384"/>
        <w:rPr>
          <w:color w:val="000000"/>
          <w:szCs w:val="24"/>
        </w:rPr>
      </w:pPr>
      <w:r w:rsidRPr="00166F55">
        <w:rPr>
          <w:color w:val="000000"/>
          <w:szCs w:val="24"/>
        </w:rPr>
        <w:t>No anticipated dropout rates or withdrawal</w:t>
      </w:r>
    </w:p>
    <w:p w14:paraId="000001F6" w14:textId="77777777" w:rsidR="00DD1D0F" w:rsidRPr="00166F55" w:rsidRDefault="00000000">
      <w:pPr>
        <w:numPr>
          <w:ilvl w:val="0"/>
          <w:numId w:val="20"/>
        </w:numPr>
        <w:pBdr>
          <w:top w:val="nil"/>
          <w:left w:val="nil"/>
          <w:bottom w:val="nil"/>
          <w:right w:val="nil"/>
          <w:between w:val="nil"/>
        </w:pBdr>
        <w:spacing w:before="0" w:after="0"/>
        <w:ind w:hanging="384"/>
        <w:rPr>
          <w:color w:val="000000"/>
          <w:szCs w:val="24"/>
        </w:rPr>
      </w:pPr>
      <w:r w:rsidRPr="00166F55">
        <w:rPr>
          <w:color w:val="000000"/>
          <w:szCs w:val="24"/>
        </w:rPr>
        <w:t xml:space="preserve">The primary outcome measure is the comparison between traditional measures of HR, RR, and Temp and the devices measurement of HR, RR, and Temp. </w:t>
      </w:r>
      <w:sdt>
        <w:sdtPr>
          <w:rPr>
            <w:szCs w:val="24"/>
          </w:rPr>
          <w:tag w:val="goog_rdk_203"/>
          <w:id w:val="565786479"/>
        </w:sdtPr>
        <w:sdtContent>
          <w:commentRangeStart w:id="304"/>
        </w:sdtContent>
      </w:sdt>
      <w:r w:rsidRPr="00166F55">
        <w:rPr>
          <w:color w:val="000000"/>
          <w:szCs w:val="24"/>
        </w:rPr>
        <w:t>Mean absolute error will be used as the metric and +/-</w:t>
      </w:r>
      <w:sdt>
        <w:sdtPr>
          <w:rPr>
            <w:szCs w:val="24"/>
          </w:rPr>
          <w:tag w:val="goog_rdk_204"/>
          <w:id w:val="2126997093"/>
        </w:sdtPr>
        <w:sdtContent>
          <w:sdt>
            <w:sdtPr>
              <w:rPr>
                <w:szCs w:val="24"/>
              </w:rPr>
              <w:tag w:val="goog_rdk_205"/>
              <w:id w:val="-1501306924"/>
            </w:sdtPr>
            <w:sdtContent>
              <w:ins w:id="305" w:author="Helen Zhang" w:date="2025-07-18T18:10:00Z">
                <w:r w:rsidRPr="00166F55">
                  <w:rPr>
                    <w:szCs w:val="24"/>
                    <w:rPrChange w:id="306" w:author="Helen Zhang" w:date="2025-07-18T18:10:00Z">
                      <w:rPr>
                        <w:color w:val="000000"/>
                        <w:sz w:val="22"/>
                      </w:rPr>
                    </w:rPrChange>
                  </w:rPr>
                  <w:t>5</w:t>
                </w:r>
              </w:ins>
            </w:sdtContent>
          </w:sdt>
        </w:sdtContent>
      </w:sdt>
      <w:sdt>
        <w:sdtPr>
          <w:rPr>
            <w:szCs w:val="24"/>
          </w:rPr>
          <w:tag w:val="goog_rdk_206"/>
          <w:id w:val="980300443"/>
        </w:sdtPr>
        <w:sdtContent>
          <w:del w:id="307" w:author="Helen Zhang" w:date="2025-07-18T18:10:00Z">
            <w:r w:rsidRPr="00166F55">
              <w:rPr>
                <w:color w:val="000000"/>
                <w:szCs w:val="24"/>
              </w:rPr>
              <w:delText>20</w:delText>
            </w:r>
          </w:del>
        </w:sdtContent>
      </w:sdt>
      <w:r w:rsidRPr="00166F55">
        <w:rPr>
          <w:color w:val="000000"/>
          <w:szCs w:val="24"/>
        </w:rPr>
        <w:t xml:space="preserve">% is considered acceptable in this pilot study. </w:t>
      </w:r>
      <w:commentRangeEnd w:id="304"/>
      <w:r w:rsidRPr="00166F55">
        <w:rPr>
          <w:szCs w:val="24"/>
        </w:rPr>
        <w:commentReference w:id="304"/>
      </w:r>
    </w:p>
    <w:p w14:paraId="000001F7" w14:textId="77777777" w:rsidR="00DD1D0F" w:rsidRPr="00166F55" w:rsidRDefault="00000000">
      <w:pPr>
        <w:numPr>
          <w:ilvl w:val="0"/>
          <w:numId w:val="20"/>
        </w:numPr>
        <w:pBdr>
          <w:top w:val="nil"/>
          <w:left w:val="nil"/>
          <w:bottom w:val="nil"/>
          <w:right w:val="nil"/>
          <w:between w:val="nil"/>
        </w:pBdr>
        <w:spacing w:before="0" w:after="0"/>
        <w:ind w:hanging="384"/>
        <w:rPr>
          <w:color w:val="000000"/>
          <w:szCs w:val="24"/>
        </w:rPr>
      </w:pPr>
      <w:r w:rsidRPr="00166F55">
        <w:rPr>
          <w:color w:val="000000"/>
          <w:szCs w:val="24"/>
        </w:rPr>
        <w:t xml:space="preserve">The null hypothesis is that the device does not measure HR, RR, and Temp as well as traditional measures as defined by a mean absolute error &gt; </w:t>
      </w:r>
      <w:sdt>
        <w:sdtPr>
          <w:rPr>
            <w:szCs w:val="24"/>
          </w:rPr>
          <w:tag w:val="goog_rdk_207"/>
          <w:id w:val="-862566738"/>
        </w:sdtPr>
        <w:sdtContent>
          <w:sdt>
            <w:sdtPr>
              <w:rPr>
                <w:szCs w:val="24"/>
              </w:rPr>
              <w:tag w:val="goog_rdk_208"/>
              <w:id w:val="656901379"/>
            </w:sdtPr>
            <w:sdtContent>
              <w:ins w:id="308" w:author="Helen Zhang" w:date="2025-07-18T18:10:00Z">
                <w:r w:rsidRPr="00166F55">
                  <w:rPr>
                    <w:szCs w:val="24"/>
                    <w:rPrChange w:id="309" w:author="Helen Zhang" w:date="2025-07-18T18:10:00Z">
                      <w:rPr>
                        <w:color w:val="000000"/>
                        <w:sz w:val="22"/>
                      </w:rPr>
                    </w:rPrChange>
                  </w:rPr>
                  <w:t>5</w:t>
                </w:r>
              </w:ins>
            </w:sdtContent>
          </w:sdt>
        </w:sdtContent>
      </w:sdt>
      <w:sdt>
        <w:sdtPr>
          <w:rPr>
            <w:szCs w:val="24"/>
          </w:rPr>
          <w:tag w:val="goog_rdk_209"/>
          <w:id w:val="448653765"/>
        </w:sdtPr>
        <w:sdtContent>
          <w:del w:id="310" w:author="Helen Zhang" w:date="2025-07-18T18:10:00Z">
            <w:r w:rsidRPr="00166F55">
              <w:rPr>
                <w:color w:val="000000"/>
                <w:szCs w:val="24"/>
              </w:rPr>
              <w:delText>20</w:delText>
            </w:r>
          </w:del>
        </w:sdtContent>
      </w:sdt>
      <w:r w:rsidRPr="00166F55">
        <w:rPr>
          <w:color w:val="000000"/>
          <w:szCs w:val="24"/>
        </w:rPr>
        <w:t>%</w:t>
      </w:r>
    </w:p>
    <w:p w14:paraId="000001F8" w14:textId="77777777" w:rsidR="00DD1D0F" w:rsidRPr="00166F55" w:rsidRDefault="00000000">
      <w:pPr>
        <w:numPr>
          <w:ilvl w:val="0"/>
          <w:numId w:val="20"/>
        </w:numPr>
        <w:pBdr>
          <w:top w:val="nil"/>
          <w:left w:val="nil"/>
          <w:bottom w:val="nil"/>
          <w:right w:val="nil"/>
          <w:between w:val="nil"/>
        </w:pBdr>
        <w:spacing w:before="0" w:after="0"/>
        <w:ind w:hanging="384"/>
        <w:rPr>
          <w:color w:val="000000"/>
          <w:szCs w:val="24"/>
        </w:rPr>
      </w:pPr>
      <w:r w:rsidRPr="00166F55">
        <w:rPr>
          <w:color w:val="000000"/>
          <w:szCs w:val="24"/>
        </w:rPr>
        <w:t>This is a pilot study that will be used to power future studies.</w:t>
      </w:r>
    </w:p>
    <w:p w14:paraId="000001F9" w14:textId="77777777" w:rsidR="00DD1D0F" w:rsidRPr="00166F55" w:rsidRDefault="00000000">
      <w:pPr>
        <w:pStyle w:val="Heading2"/>
        <w:numPr>
          <w:ilvl w:val="1"/>
          <w:numId w:val="18"/>
        </w:numPr>
      </w:pPr>
      <w:bookmarkStart w:id="311" w:name="_heading=h.1opuj5n" w:colFirst="0" w:colLast="0"/>
      <w:bookmarkEnd w:id="311"/>
      <w:r w:rsidRPr="00166F55">
        <w:t>Populations for Analyses</w:t>
      </w:r>
    </w:p>
    <w:p w14:paraId="000001FA" w14:textId="77777777" w:rsidR="00DD1D0F" w:rsidRPr="00166F55" w:rsidRDefault="00000000">
      <w:pPr>
        <w:rPr>
          <w:szCs w:val="24"/>
        </w:rPr>
      </w:pPr>
      <w:r w:rsidRPr="00166F55">
        <w:rPr>
          <w:szCs w:val="24"/>
        </w:rPr>
        <w:t>Healthy volunteers with approximate demographics relative to the population of Gainesville</w:t>
      </w:r>
      <w:sdt>
        <w:sdtPr>
          <w:rPr>
            <w:szCs w:val="24"/>
          </w:rPr>
          <w:tag w:val="goog_rdk_210"/>
          <w:id w:val="-428288840"/>
        </w:sdtPr>
        <w:sdtContent>
          <w:ins w:id="312" w:author="Helen Zhang" w:date="2025-07-18T18:10:00Z">
            <w:r w:rsidRPr="00166F55">
              <w:rPr>
                <w:szCs w:val="24"/>
              </w:rPr>
              <w:t>,</w:t>
            </w:r>
          </w:ins>
        </w:sdtContent>
      </w:sdt>
      <w:r w:rsidRPr="00166F55">
        <w:rPr>
          <w:szCs w:val="24"/>
        </w:rPr>
        <w:t xml:space="preserve"> Florida will be used in this study. The study will use a Per-Protocol Analysis Dataset such that </w:t>
      </w:r>
      <w:sdt>
        <w:sdtPr>
          <w:rPr>
            <w:szCs w:val="24"/>
          </w:rPr>
          <w:tag w:val="goog_rdk_211"/>
          <w:id w:val="-380347862"/>
        </w:sdtPr>
        <w:sdtContent>
          <w:commentRangeStart w:id="313"/>
        </w:sdtContent>
      </w:sdt>
      <w:r w:rsidRPr="00166F55">
        <w:rPr>
          <w:szCs w:val="24"/>
        </w:rPr>
        <w:t>only those who finished the study properly will be analyzed.</w:t>
      </w:r>
      <w:commentRangeEnd w:id="313"/>
      <w:r w:rsidRPr="00166F55">
        <w:rPr>
          <w:szCs w:val="24"/>
        </w:rPr>
        <w:commentReference w:id="313"/>
      </w:r>
    </w:p>
    <w:p w14:paraId="000001FB" w14:textId="77777777" w:rsidR="00DD1D0F" w:rsidRPr="00166F55" w:rsidRDefault="00000000">
      <w:pPr>
        <w:pStyle w:val="Heading3"/>
        <w:numPr>
          <w:ilvl w:val="2"/>
          <w:numId w:val="18"/>
        </w:numPr>
      </w:pPr>
      <w:bookmarkStart w:id="314" w:name="_heading=h.48pi1tg" w:colFirst="0" w:colLast="0"/>
      <w:bookmarkEnd w:id="314"/>
      <w:r w:rsidRPr="00166F55">
        <w:t xml:space="preserve">Evaluable for toxicity </w:t>
      </w:r>
    </w:p>
    <w:p w14:paraId="000001FC" w14:textId="77777777" w:rsidR="00DD1D0F" w:rsidRPr="00166F55" w:rsidRDefault="00000000">
      <w:pPr>
        <w:rPr>
          <w:szCs w:val="24"/>
        </w:rPr>
      </w:pPr>
      <w:r w:rsidRPr="00166F55">
        <w:rPr>
          <w:szCs w:val="24"/>
        </w:rPr>
        <w:t>N/A</w:t>
      </w:r>
    </w:p>
    <w:p w14:paraId="000001FD" w14:textId="77777777" w:rsidR="00DD1D0F" w:rsidRPr="00166F55" w:rsidRDefault="00000000">
      <w:pPr>
        <w:pStyle w:val="Heading3"/>
        <w:numPr>
          <w:ilvl w:val="2"/>
          <w:numId w:val="18"/>
        </w:numPr>
      </w:pPr>
      <w:bookmarkStart w:id="315" w:name="_heading=h.2nusc19" w:colFirst="0" w:colLast="0"/>
      <w:bookmarkEnd w:id="315"/>
      <w:r w:rsidRPr="00166F55">
        <w:t xml:space="preserve">Evaluable for objective response </w:t>
      </w:r>
    </w:p>
    <w:p w14:paraId="000001FE" w14:textId="77777777" w:rsidR="00DD1D0F" w:rsidRPr="00166F55" w:rsidRDefault="00000000">
      <w:pPr>
        <w:rPr>
          <w:szCs w:val="24"/>
        </w:rPr>
      </w:pPr>
      <w:r w:rsidRPr="00166F55">
        <w:rPr>
          <w:szCs w:val="24"/>
        </w:rPr>
        <w:t>N/A</w:t>
      </w:r>
    </w:p>
    <w:p w14:paraId="000001FF" w14:textId="77777777" w:rsidR="00DD1D0F" w:rsidRPr="00166F55" w:rsidRDefault="00000000">
      <w:pPr>
        <w:pStyle w:val="Heading3"/>
        <w:numPr>
          <w:ilvl w:val="2"/>
          <w:numId w:val="18"/>
        </w:numPr>
      </w:pPr>
      <w:bookmarkStart w:id="316" w:name="_heading=h.1302m92" w:colFirst="0" w:colLast="0"/>
      <w:bookmarkEnd w:id="316"/>
      <w:r w:rsidRPr="00166F55">
        <w:t>Evaluable Non-Target Disease Response</w:t>
      </w:r>
    </w:p>
    <w:p w14:paraId="00000200" w14:textId="77777777" w:rsidR="00DD1D0F" w:rsidRPr="00166F55" w:rsidRDefault="00000000">
      <w:pPr>
        <w:rPr>
          <w:szCs w:val="24"/>
        </w:rPr>
      </w:pPr>
      <w:r w:rsidRPr="00166F55">
        <w:rPr>
          <w:szCs w:val="24"/>
        </w:rPr>
        <w:lastRenderedPageBreak/>
        <w:t>N/A</w:t>
      </w:r>
    </w:p>
    <w:p w14:paraId="00000201" w14:textId="77777777" w:rsidR="00DD1D0F" w:rsidRPr="00166F55" w:rsidRDefault="00000000">
      <w:pPr>
        <w:pStyle w:val="Heading2"/>
        <w:numPr>
          <w:ilvl w:val="1"/>
          <w:numId w:val="18"/>
        </w:numPr>
      </w:pPr>
      <w:bookmarkStart w:id="317" w:name="_heading=h.3mzq4wv" w:colFirst="0" w:colLast="0"/>
      <w:bookmarkEnd w:id="317"/>
      <w:r w:rsidRPr="00166F55">
        <w:t>Statistical Analyses</w:t>
      </w:r>
    </w:p>
    <w:p w14:paraId="00000202" w14:textId="77777777" w:rsidR="00DD1D0F" w:rsidRPr="00166F55" w:rsidRDefault="00000000">
      <w:pPr>
        <w:pStyle w:val="Heading3"/>
        <w:numPr>
          <w:ilvl w:val="2"/>
          <w:numId w:val="18"/>
        </w:numPr>
      </w:pPr>
      <w:bookmarkStart w:id="318" w:name="_heading=h.2250f4o" w:colFirst="0" w:colLast="0"/>
      <w:bookmarkEnd w:id="318"/>
      <w:r w:rsidRPr="00166F55">
        <w:t>General Approach</w:t>
      </w:r>
    </w:p>
    <w:p w14:paraId="00000203" w14:textId="77777777" w:rsidR="00DD1D0F" w:rsidRPr="00166F55" w:rsidRDefault="00000000">
      <w:pPr>
        <w:rPr>
          <w:szCs w:val="24"/>
        </w:rPr>
      </w:pPr>
      <w:r w:rsidRPr="00166F55">
        <w:rPr>
          <w:szCs w:val="24"/>
        </w:rPr>
        <w:t>We will be using descriptive statistics in this pilot study. All data will be continuous and mean absolute error between the device and the standard methods will be compared using mean absolute error.</w:t>
      </w:r>
    </w:p>
    <w:p w14:paraId="00000204" w14:textId="77777777" w:rsidR="00DD1D0F" w:rsidRPr="00166F55" w:rsidRDefault="00000000">
      <w:pPr>
        <w:pStyle w:val="Heading3"/>
        <w:numPr>
          <w:ilvl w:val="2"/>
          <w:numId w:val="18"/>
        </w:numPr>
      </w:pPr>
      <w:bookmarkStart w:id="319" w:name="_heading=h.haapch" w:colFirst="0" w:colLast="0"/>
      <w:bookmarkEnd w:id="319"/>
      <w:r w:rsidRPr="00166F55">
        <w:t>Analysis of the Primary Endpoints</w:t>
      </w:r>
    </w:p>
    <w:p w14:paraId="00000205" w14:textId="77777777" w:rsidR="00DD1D0F" w:rsidRPr="00166F55" w:rsidRDefault="00000000">
      <w:pPr>
        <w:rPr>
          <w:szCs w:val="24"/>
        </w:rPr>
      </w:pPr>
      <w:r w:rsidRPr="00166F55">
        <w:rPr>
          <w:szCs w:val="24"/>
        </w:rPr>
        <w:t>The primary outcome measure is the comparison between traditional measures of HR, RR, and Temp and the devices measurement of HR, RR, and Temp.</w:t>
      </w:r>
      <w:sdt>
        <w:sdtPr>
          <w:rPr>
            <w:szCs w:val="24"/>
          </w:rPr>
          <w:tag w:val="goog_rdk_212"/>
          <w:id w:val="-1908177036"/>
        </w:sdtPr>
        <w:sdtContent>
          <w:commentRangeStart w:id="320"/>
        </w:sdtContent>
      </w:sdt>
      <w:r w:rsidRPr="00166F55">
        <w:rPr>
          <w:szCs w:val="24"/>
        </w:rPr>
        <w:t xml:space="preserve"> Mean absolute error will be used as the metric and +/-</w:t>
      </w:r>
      <w:sdt>
        <w:sdtPr>
          <w:rPr>
            <w:szCs w:val="24"/>
          </w:rPr>
          <w:tag w:val="goog_rdk_213"/>
          <w:id w:val="-641867689"/>
        </w:sdtPr>
        <w:sdtContent>
          <w:ins w:id="321" w:author="Helen Zhang" w:date="2025-07-18T18:10:00Z">
            <w:r w:rsidRPr="00166F55">
              <w:rPr>
                <w:szCs w:val="24"/>
              </w:rPr>
              <w:t>5</w:t>
            </w:r>
          </w:ins>
        </w:sdtContent>
      </w:sdt>
      <w:sdt>
        <w:sdtPr>
          <w:rPr>
            <w:szCs w:val="24"/>
          </w:rPr>
          <w:tag w:val="goog_rdk_214"/>
          <w:id w:val="-104715527"/>
        </w:sdtPr>
        <w:sdtContent>
          <w:del w:id="322" w:author="Helen Zhang" w:date="2025-07-18T18:10:00Z">
            <w:r w:rsidRPr="00166F55">
              <w:rPr>
                <w:szCs w:val="24"/>
              </w:rPr>
              <w:delText>20</w:delText>
            </w:r>
          </w:del>
        </w:sdtContent>
      </w:sdt>
      <w:r w:rsidRPr="00166F55">
        <w:rPr>
          <w:szCs w:val="24"/>
        </w:rPr>
        <w:t xml:space="preserve">% is considered acceptable in this pilot study. </w:t>
      </w:r>
      <w:commentRangeEnd w:id="320"/>
      <w:r w:rsidRPr="00166F55">
        <w:rPr>
          <w:szCs w:val="24"/>
        </w:rPr>
        <w:commentReference w:id="320"/>
      </w:r>
    </w:p>
    <w:p w14:paraId="00000206" w14:textId="77777777" w:rsidR="00DD1D0F" w:rsidRPr="00166F55" w:rsidRDefault="00000000">
      <w:pPr>
        <w:pStyle w:val="Heading3"/>
        <w:numPr>
          <w:ilvl w:val="2"/>
          <w:numId w:val="18"/>
        </w:numPr>
      </w:pPr>
      <w:bookmarkStart w:id="323" w:name="_heading=h.319y80a" w:colFirst="0" w:colLast="0"/>
      <w:bookmarkEnd w:id="323"/>
      <w:r w:rsidRPr="00166F55">
        <w:t>Analysis of the Secondary Endpoint(s)</w:t>
      </w:r>
    </w:p>
    <w:p w14:paraId="00000207" w14:textId="77777777" w:rsidR="00DD1D0F" w:rsidRPr="00166F55" w:rsidRDefault="00000000">
      <w:pPr>
        <w:spacing w:before="0" w:after="0"/>
        <w:rPr>
          <w:szCs w:val="24"/>
        </w:rPr>
      </w:pPr>
      <w:sdt>
        <w:sdtPr>
          <w:rPr>
            <w:szCs w:val="24"/>
          </w:rPr>
          <w:tag w:val="goog_rdk_215"/>
          <w:id w:val="2045159897"/>
        </w:sdtPr>
        <w:sdtContent>
          <w:commentRangeStart w:id="324"/>
        </w:sdtContent>
      </w:sdt>
      <w:r w:rsidRPr="00166F55">
        <w:rPr>
          <w:szCs w:val="24"/>
        </w:rPr>
        <w:t>N/A</w:t>
      </w:r>
      <w:commentRangeEnd w:id="324"/>
      <w:r w:rsidRPr="00166F55">
        <w:rPr>
          <w:szCs w:val="24"/>
        </w:rPr>
        <w:commentReference w:id="324"/>
      </w:r>
    </w:p>
    <w:p w14:paraId="00000208" w14:textId="77777777" w:rsidR="00DD1D0F" w:rsidRPr="00166F55" w:rsidRDefault="00000000">
      <w:pPr>
        <w:pStyle w:val="Heading3"/>
        <w:numPr>
          <w:ilvl w:val="2"/>
          <w:numId w:val="18"/>
        </w:numPr>
      </w:pPr>
      <w:bookmarkStart w:id="325" w:name="_heading=h.1gf8i83" w:colFirst="0" w:colLast="0"/>
      <w:bookmarkEnd w:id="325"/>
      <w:r w:rsidRPr="00166F55">
        <w:t>Safety Analyses</w:t>
      </w:r>
    </w:p>
    <w:p w14:paraId="00000209" w14:textId="77777777" w:rsidR="00DD1D0F" w:rsidRPr="00166F55" w:rsidRDefault="00000000">
      <w:pPr>
        <w:rPr>
          <w:szCs w:val="24"/>
        </w:rPr>
      </w:pPr>
      <w:r w:rsidRPr="00166F55">
        <w:rPr>
          <w:szCs w:val="24"/>
        </w:rPr>
        <w:t xml:space="preserve">There </w:t>
      </w:r>
      <w:proofErr w:type="gramStart"/>
      <w:r w:rsidRPr="00166F55">
        <w:rPr>
          <w:szCs w:val="24"/>
        </w:rPr>
        <w:t>are</w:t>
      </w:r>
      <w:proofErr w:type="gramEnd"/>
      <w:r w:rsidRPr="00166F55">
        <w:rPr>
          <w:szCs w:val="24"/>
        </w:rPr>
        <w:t xml:space="preserve"> no known safety risks associated with this technology. </w:t>
      </w:r>
    </w:p>
    <w:p w14:paraId="0000020A" w14:textId="77777777" w:rsidR="00DD1D0F" w:rsidRPr="00166F55" w:rsidRDefault="00000000">
      <w:pPr>
        <w:pStyle w:val="Heading3"/>
        <w:numPr>
          <w:ilvl w:val="2"/>
          <w:numId w:val="18"/>
        </w:numPr>
      </w:pPr>
      <w:bookmarkStart w:id="326" w:name="_heading=h.40ew0vw" w:colFirst="0" w:colLast="0"/>
      <w:bookmarkEnd w:id="326"/>
      <w:r w:rsidRPr="00166F55">
        <w:t>Baseline Descriptive Statistics</w:t>
      </w:r>
    </w:p>
    <w:p w14:paraId="0000020B" w14:textId="77777777" w:rsidR="00DD1D0F" w:rsidRPr="00166F55" w:rsidRDefault="00000000">
      <w:pPr>
        <w:rPr>
          <w:szCs w:val="24"/>
        </w:rPr>
      </w:pPr>
      <w:r w:rsidRPr="00166F55">
        <w:rPr>
          <w:szCs w:val="24"/>
        </w:rPr>
        <w:t>N/A</w:t>
      </w:r>
    </w:p>
    <w:p w14:paraId="0000020C" w14:textId="77777777" w:rsidR="00DD1D0F" w:rsidRPr="00166F55" w:rsidRDefault="00000000">
      <w:pPr>
        <w:pStyle w:val="Heading3"/>
        <w:numPr>
          <w:ilvl w:val="2"/>
          <w:numId w:val="18"/>
        </w:numPr>
      </w:pPr>
      <w:bookmarkStart w:id="327" w:name="_heading=h.2fk6b3p" w:colFirst="0" w:colLast="0"/>
      <w:bookmarkEnd w:id="327"/>
      <w:r w:rsidRPr="00166F55">
        <w:t>Planned Interim Analyses</w:t>
      </w:r>
    </w:p>
    <w:p w14:paraId="0000020D" w14:textId="77777777" w:rsidR="00DD1D0F" w:rsidRPr="00166F55" w:rsidRDefault="00000000">
      <w:pPr>
        <w:rPr>
          <w:szCs w:val="24"/>
        </w:rPr>
      </w:pPr>
      <w:r w:rsidRPr="00166F55">
        <w:rPr>
          <w:szCs w:val="24"/>
        </w:rPr>
        <w:t>N/A</w:t>
      </w:r>
    </w:p>
    <w:p w14:paraId="0000020E" w14:textId="77777777" w:rsidR="00DD1D0F" w:rsidRPr="00166F55" w:rsidRDefault="00000000">
      <w:pPr>
        <w:pStyle w:val="Heading3"/>
        <w:numPr>
          <w:ilvl w:val="2"/>
          <w:numId w:val="18"/>
        </w:numPr>
      </w:pPr>
      <w:bookmarkStart w:id="328" w:name="_heading=h.upglbi" w:colFirst="0" w:colLast="0"/>
      <w:bookmarkEnd w:id="328"/>
      <w:r w:rsidRPr="00166F55">
        <w:t>Sub-Group Analyses</w:t>
      </w:r>
    </w:p>
    <w:p w14:paraId="0000020F" w14:textId="77777777" w:rsidR="00DD1D0F" w:rsidRPr="00166F55" w:rsidRDefault="00000000">
      <w:pPr>
        <w:spacing w:before="0" w:after="0"/>
        <w:rPr>
          <w:szCs w:val="24"/>
        </w:rPr>
      </w:pPr>
      <w:r w:rsidRPr="00166F55">
        <w:rPr>
          <w:szCs w:val="24"/>
        </w:rPr>
        <w:t>N/A</w:t>
      </w:r>
    </w:p>
    <w:p w14:paraId="00000210" w14:textId="77777777" w:rsidR="00DD1D0F" w:rsidRPr="00166F55" w:rsidRDefault="00000000">
      <w:pPr>
        <w:pStyle w:val="Heading3"/>
        <w:numPr>
          <w:ilvl w:val="2"/>
          <w:numId w:val="18"/>
        </w:numPr>
      </w:pPr>
      <w:bookmarkStart w:id="329" w:name="_heading=h.3ep43zb" w:colFirst="0" w:colLast="0"/>
      <w:bookmarkEnd w:id="329"/>
      <w:r w:rsidRPr="00166F55">
        <w:t>Tabulation of individual Participant Data</w:t>
      </w:r>
    </w:p>
    <w:p w14:paraId="00000211" w14:textId="77777777" w:rsidR="00DD1D0F" w:rsidRPr="00166F55" w:rsidRDefault="00000000">
      <w:pPr>
        <w:rPr>
          <w:szCs w:val="24"/>
        </w:rPr>
      </w:pPr>
      <w:r w:rsidRPr="00166F55">
        <w:rPr>
          <w:szCs w:val="24"/>
        </w:rPr>
        <w:t>No individual participant data will be listed by measure and time point.</w:t>
      </w:r>
    </w:p>
    <w:p w14:paraId="00000212" w14:textId="77777777" w:rsidR="00DD1D0F" w:rsidRPr="00166F55" w:rsidRDefault="00000000">
      <w:pPr>
        <w:pStyle w:val="Heading3"/>
        <w:numPr>
          <w:ilvl w:val="2"/>
          <w:numId w:val="18"/>
        </w:numPr>
      </w:pPr>
      <w:bookmarkStart w:id="330" w:name="_heading=h.1tuee74" w:colFirst="0" w:colLast="0"/>
      <w:bookmarkEnd w:id="330"/>
      <w:r w:rsidRPr="00166F55">
        <w:t>Exploratory Analyses</w:t>
      </w:r>
    </w:p>
    <w:p w14:paraId="00000213" w14:textId="77777777" w:rsidR="00DD1D0F" w:rsidRPr="00166F55" w:rsidRDefault="00000000">
      <w:pPr>
        <w:spacing w:before="0" w:after="0"/>
        <w:rPr>
          <w:szCs w:val="24"/>
        </w:rPr>
      </w:pPr>
      <w:bookmarkStart w:id="331" w:name="_heading=h.4du1wux" w:colFirst="0" w:colLast="0"/>
      <w:bookmarkEnd w:id="331"/>
      <w:r w:rsidRPr="00166F55">
        <w:rPr>
          <w:szCs w:val="24"/>
        </w:rPr>
        <w:t>N/A</w:t>
      </w:r>
    </w:p>
    <w:p w14:paraId="00000214" w14:textId="77777777" w:rsidR="00DD1D0F" w:rsidRPr="00166F55" w:rsidRDefault="00000000">
      <w:pPr>
        <w:pStyle w:val="Heading1"/>
        <w:numPr>
          <w:ilvl w:val="0"/>
          <w:numId w:val="18"/>
        </w:numPr>
      </w:pPr>
      <w:r w:rsidRPr="00166F55">
        <w:t>REGULATORY AND OPERATIONAL CONSIDERATIONS</w:t>
      </w:r>
    </w:p>
    <w:p w14:paraId="00000215" w14:textId="77777777" w:rsidR="00DD1D0F" w:rsidRPr="00166F55" w:rsidRDefault="00000000">
      <w:pPr>
        <w:pStyle w:val="Heading2"/>
        <w:numPr>
          <w:ilvl w:val="1"/>
          <w:numId w:val="18"/>
        </w:numPr>
      </w:pPr>
      <w:bookmarkStart w:id="332" w:name="_heading=h.2szc72q" w:colFirst="0" w:colLast="0"/>
      <w:bookmarkEnd w:id="332"/>
      <w:r w:rsidRPr="00166F55">
        <w:t>Informed Consent Process</w:t>
      </w:r>
    </w:p>
    <w:p w14:paraId="00000216" w14:textId="77777777" w:rsidR="00DD1D0F" w:rsidRPr="00166F55" w:rsidRDefault="00000000">
      <w:pPr>
        <w:pStyle w:val="Heading3"/>
        <w:numPr>
          <w:ilvl w:val="2"/>
          <w:numId w:val="18"/>
        </w:numPr>
      </w:pPr>
      <w:bookmarkStart w:id="333" w:name="_heading=h.184mhaj" w:colFirst="0" w:colLast="0"/>
      <w:bookmarkEnd w:id="333"/>
      <w:r w:rsidRPr="00166F55">
        <w:t>Consent/Assent Procedures and Documentation</w:t>
      </w:r>
    </w:p>
    <w:p w14:paraId="00000217" w14:textId="77777777" w:rsidR="00DD1D0F" w:rsidRPr="00166F55" w:rsidRDefault="00000000">
      <w:pPr>
        <w:numPr>
          <w:ilvl w:val="0"/>
          <w:numId w:val="15"/>
        </w:numPr>
        <w:pBdr>
          <w:top w:val="nil"/>
          <w:left w:val="nil"/>
          <w:bottom w:val="nil"/>
          <w:right w:val="nil"/>
          <w:between w:val="nil"/>
        </w:pBdr>
        <w:spacing w:before="0" w:after="0"/>
        <w:rPr>
          <w:szCs w:val="24"/>
        </w:rPr>
      </w:pPr>
      <w:bookmarkStart w:id="334" w:name="_heading=h.3s49zyc" w:colFirst="0" w:colLast="0"/>
      <w:bookmarkEnd w:id="334"/>
      <w:r w:rsidRPr="00166F55">
        <w:rPr>
          <w:color w:val="000000"/>
          <w:szCs w:val="24"/>
        </w:rPr>
        <w:t xml:space="preserve">Consent will be obtained at </w:t>
      </w:r>
      <w:r w:rsidRPr="00166F55">
        <w:rPr>
          <w:szCs w:val="24"/>
        </w:rPr>
        <w:t>UF Shands</w:t>
      </w:r>
    </w:p>
    <w:p w14:paraId="00000218" w14:textId="77777777" w:rsidR="00DD1D0F" w:rsidRPr="00166F55" w:rsidRDefault="00000000">
      <w:pPr>
        <w:numPr>
          <w:ilvl w:val="0"/>
          <w:numId w:val="15"/>
        </w:numPr>
        <w:pBdr>
          <w:top w:val="nil"/>
          <w:left w:val="nil"/>
          <w:bottom w:val="nil"/>
          <w:right w:val="nil"/>
          <w:between w:val="nil"/>
        </w:pBdr>
        <w:spacing w:before="0" w:after="0"/>
        <w:rPr>
          <w:szCs w:val="24"/>
        </w:rPr>
      </w:pPr>
      <w:sdt>
        <w:sdtPr>
          <w:rPr>
            <w:szCs w:val="24"/>
          </w:rPr>
          <w:tag w:val="goog_rdk_217"/>
          <w:id w:val="-1789171336"/>
        </w:sdtPr>
        <w:sdtContent>
          <w:del w:id="335" w:author="Helen Zhang" w:date="2025-07-18T17:26:00Z">
            <w:r w:rsidRPr="00166F55">
              <w:rPr>
                <w:szCs w:val="24"/>
              </w:rPr>
              <w:delText>The</w:delText>
            </w:r>
            <w:r w:rsidRPr="00166F55">
              <w:rPr>
                <w:color w:val="000000"/>
                <w:szCs w:val="24"/>
              </w:rPr>
              <w:delText xml:space="preserve"> </w:delText>
            </w:r>
            <w:r w:rsidRPr="00166F55">
              <w:rPr>
                <w:szCs w:val="24"/>
              </w:rPr>
              <w:delText xml:space="preserve">parent </w:delText>
            </w:r>
            <w:r w:rsidRPr="00166F55">
              <w:rPr>
                <w:color w:val="000000"/>
                <w:szCs w:val="24"/>
              </w:rPr>
              <w:delText xml:space="preserve">will be consented and infants will be studied </w:delText>
            </w:r>
            <w:r w:rsidRPr="00166F55">
              <w:rPr>
                <w:szCs w:val="24"/>
              </w:rPr>
              <w:delText xml:space="preserve">either </w:delText>
            </w:r>
          </w:del>
        </w:sdtContent>
      </w:sdt>
      <w:sdt>
        <w:sdtPr>
          <w:rPr>
            <w:szCs w:val="24"/>
          </w:rPr>
          <w:tag w:val="goog_rdk_218"/>
          <w:id w:val="-2080840175"/>
        </w:sdtPr>
        <w:sdtContent>
          <w:customXmlInsRangeStart w:id="336" w:author="Helen Zhang" w:date="2025-07-18T17:26:00Z"/>
          <w:sdt>
            <w:sdtPr>
              <w:rPr>
                <w:szCs w:val="24"/>
              </w:rPr>
              <w:tag w:val="goog_rdk_219"/>
              <w:id w:val="-34233080"/>
            </w:sdtPr>
            <w:sdtContent>
              <w:customXmlInsRangeEnd w:id="336"/>
              <w:ins w:id="337" w:author="Helen Zhang" w:date="2025-07-18T17:26:00Z">
                <w:del w:id="338" w:author="Helen Zhang" w:date="2025-07-18T17:26:00Z">
                  <w:r w:rsidRPr="00166F55">
                    <w:rPr>
                      <w:szCs w:val="24"/>
                    </w:rPr>
                    <w:delText xml:space="preserve">in the </w:delText>
                  </w:r>
                </w:del>
              </w:ins>
              <w:customXmlInsRangeStart w:id="339" w:author="Helen Zhang" w:date="2025-07-18T17:26:00Z"/>
            </w:sdtContent>
          </w:sdt>
          <w:customXmlInsRangeEnd w:id="339"/>
        </w:sdtContent>
      </w:sdt>
      <w:sdt>
        <w:sdtPr>
          <w:rPr>
            <w:szCs w:val="24"/>
          </w:rPr>
          <w:tag w:val="goog_rdk_220"/>
          <w:id w:val="-345693149"/>
        </w:sdtPr>
        <w:sdtContent>
          <w:del w:id="340" w:author="Helen Zhang" w:date="2025-07-18T17:26:00Z">
            <w:r w:rsidRPr="00166F55">
              <w:rPr>
                <w:szCs w:val="24"/>
              </w:rPr>
              <w:delText xml:space="preserve">in the Mother Baby Unit or in the NICU. </w:delText>
            </w:r>
          </w:del>
        </w:sdtContent>
      </w:sdt>
    </w:p>
    <w:p w14:paraId="00000219" w14:textId="77777777" w:rsidR="00DD1D0F" w:rsidRPr="00166F55" w:rsidRDefault="00000000">
      <w:pPr>
        <w:numPr>
          <w:ilvl w:val="0"/>
          <w:numId w:val="15"/>
        </w:numPr>
        <w:pBdr>
          <w:top w:val="nil"/>
          <w:left w:val="nil"/>
          <w:bottom w:val="nil"/>
          <w:right w:val="nil"/>
          <w:between w:val="nil"/>
        </w:pBdr>
        <w:spacing w:before="0" w:after="0"/>
        <w:rPr>
          <w:szCs w:val="24"/>
        </w:rPr>
      </w:pPr>
      <w:r w:rsidRPr="00166F55">
        <w:rPr>
          <w:color w:val="000000"/>
          <w:szCs w:val="24"/>
        </w:rPr>
        <w:t xml:space="preserve">The PI or study staff can review the </w:t>
      </w:r>
      <w:sdt>
        <w:sdtPr>
          <w:rPr>
            <w:szCs w:val="24"/>
          </w:rPr>
          <w:tag w:val="goog_rdk_221"/>
          <w:id w:val="1088627211"/>
        </w:sdtPr>
        <w:sdtContent>
          <w:commentRangeStart w:id="341"/>
        </w:sdtContent>
      </w:sdt>
      <w:r w:rsidRPr="00166F55">
        <w:rPr>
          <w:color w:val="000000"/>
          <w:szCs w:val="24"/>
        </w:rPr>
        <w:t>ICF</w:t>
      </w:r>
      <w:commentRangeEnd w:id="341"/>
      <w:r w:rsidRPr="00166F55">
        <w:rPr>
          <w:szCs w:val="24"/>
        </w:rPr>
        <w:commentReference w:id="341"/>
      </w:r>
      <w:r w:rsidRPr="00166F55">
        <w:rPr>
          <w:color w:val="000000"/>
          <w:szCs w:val="24"/>
        </w:rPr>
        <w:t xml:space="preserve"> and obtain consent.</w:t>
      </w:r>
    </w:p>
    <w:p w14:paraId="0000021A" w14:textId="77777777" w:rsidR="00DD1D0F" w:rsidRPr="00166F55" w:rsidRDefault="00000000">
      <w:pPr>
        <w:numPr>
          <w:ilvl w:val="0"/>
          <w:numId w:val="15"/>
        </w:numPr>
        <w:pBdr>
          <w:top w:val="nil"/>
          <w:left w:val="nil"/>
          <w:bottom w:val="nil"/>
          <w:right w:val="nil"/>
          <w:between w:val="nil"/>
        </w:pBdr>
        <w:spacing w:before="0" w:after="0"/>
        <w:rPr>
          <w:szCs w:val="24"/>
        </w:rPr>
      </w:pPr>
      <w:r w:rsidRPr="00166F55">
        <w:rPr>
          <w:color w:val="000000"/>
          <w:szCs w:val="24"/>
        </w:rPr>
        <w:t>While reviewing the consent, each participant will be informed that they can terminate the study early at any point, for any reason with no penalty to them.</w:t>
      </w:r>
    </w:p>
    <w:p w14:paraId="0000021B" w14:textId="77777777" w:rsidR="00DD1D0F" w:rsidRPr="00166F55" w:rsidRDefault="00000000">
      <w:pPr>
        <w:numPr>
          <w:ilvl w:val="0"/>
          <w:numId w:val="15"/>
        </w:numPr>
        <w:pBdr>
          <w:top w:val="nil"/>
          <w:left w:val="nil"/>
          <w:bottom w:val="nil"/>
          <w:right w:val="nil"/>
          <w:between w:val="nil"/>
        </w:pBdr>
        <w:spacing w:before="0" w:after="0"/>
        <w:rPr>
          <w:szCs w:val="24"/>
        </w:rPr>
      </w:pPr>
      <w:r w:rsidRPr="00166F55">
        <w:rPr>
          <w:color w:val="000000"/>
          <w:szCs w:val="24"/>
        </w:rPr>
        <w:t xml:space="preserve">Consent will be done in person with review of the consent form with the participant by the PI and study staff, confirmation that they understand and signing of the ICF. </w:t>
      </w:r>
    </w:p>
    <w:p w14:paraId="0000021C" w14:textId="77777777" w:rsidR="00DD1D0F" w:rsidRPr="00166F55" w:rsidRDefault="00000000">
      <w:pPr>
        <w:numPr>
          <w:ilvl w:val="0"/>
          <w:numId w:val="15"/>
        </w:numPr>
        <w:pBdr>
          <w:top w:val="nil"/>
          <w:left w:val="nil"/>
          <w:bottom w:val="nil"/>
          <w:right w:val="nil"/>
          <w:between w:val="nil"/>
        </w:pBdr>
        <w:spacing w:before="0" w:after="0"/>
        <w:rPr>
          <w:szCs w:val="24"/>
        </w:rPr>
      </w:pPr>
      <w:r w:rsidRPr="00166F55">
        <w:rPr>
          <w:color w:val="000000"/>
          <w:szCs w:val="24"/>
        </w:rPr>
        <w:t>A hard copy of the consent will be provided to the participants before signing.</w:t>
      </w:r>
    </w:p>
    <w:sdt>
      <w:sdtPr>
        <w:rPr>
          <w:szCs w:val="24"/>
        </w:rPr>
        <w:tag w:val="goog_rdk_223"/>
        <w:id w:val="266115747"/>
      </w:sdtPr>
      <w:sdtContent>
        <w:p w14:paraId="0000021D" w14:textId="77777777" w:rsidR="00DD1D0F" w:rsidRPr="00166F55" w:rsidRDefault="00000000">
          <w:pPr>
            <w:numPr>
              <w:ilvl w:val="0"/>
              <w:numId w:val="15"/>
            </w:numPr>
            <w:pBdr>
              <w:top w:val="nil"/>
              <w:left w:val="nil"/>
              <w:bottom w:val="nil"/>
              <w:right w:val="nil"/>
              <w:between w:val="nil"/>
            </w:pBdr>
            <w:spacing w:before="0" w:after="0"/>
            <w:rPr>
              <w:ins w:id="342" w:author="Helen Zhang" w:date="2025-07-18T17:27:00Z"/>
              <w:szCs w:val="24"/>
            </w:rPr>
          </w:pPr>
          <w:r w:rsidRPr="00166F55">
            <w:rPr>
              <w:color w:val="000000"/>
              <w:szCs w:val="24"/>
            </w:rPr>
            <w:t xml:space="preserve">Once the consent form is reviewed with the participant, they will be asked if they </w:t>
          </w:r>
          <w:proofErr w:type="gramStart"/>
          <w:r w:rsidRPr="00166F55">
            <w:rPr>
              <w:color w:val="000000"/>
              <w:szCs w:val="24"/>
            </w:rPr>
            <w:t>understand, and</w:t>
          </w:r>
          <w:proofErr w:type="gramEnd"/>
          <w:r w:rsidRPr="00166F55">
            <w:rPr>
              <w:color w:val="000000"/>
              <w:szCs w:val="24"/>
            </w:rPr>
            <w:t xml:space="preserve"> given as much time as they need before signing to </w:t>
          </w:r>
          <w:r w:rsidRPr="00166F55">
            <w:rPr>
              <w:szCs w:val="24"/>
            </w:rPr>
            <w:t>agree to participate in</w:t>
          </w:r>
          <w:r w:rsidRPr="00166F55">
            <w:rPr>
              <w:color w:val="000000"/>
              <w:szCs w:val="24"/>
            </w:rPr>
            <w:t xml:space="preserve"> the study. </w:t>
          </w:r>
          <w:sdt>
            <w:sdtPr>
              <w:rPr>
                <w:szCs w:val="24"/>
              </w:rPr>
              <w:tag w:val="goog_rdk_222"/>
              <w:id w:val="-85633866"/>
            </w:sdtPr>
            <w:sdtContent/>
          </w:sdt>
        </w:p>
      </w:sdtContent>
    </w:sdt>
    <w:sdt>
      <w:sdtPr>
        <w:rPr>
          <w:szCs w:val="24"/>
        </w:rPr>
        <w:tag w:val="goog_rdk_226"/>
        <w:id w:val="-1673041548"/>
      </w:sdtPr>
      <w:sdtContent>
        <w:p w14:paraId="0000021E" w14:textId="77777777" w:rsidR="00DD1D0F" w:rsidRPr="00166F55" w:rsidRDefault="00000000">
          <w:pPr>
            <w:numPr>
              <w:ilvl w:val="0"/>
              <w:numId w:val="15"/>
            </w:numPr>
            <w:spacing w:before="240" w:after="240"/>
            <w:rPr>
              <w:ins w:id="343" w:author="Helen Zhang" w:date="2025-07-18T17:27:00Z"/>
              <w:szCs w:val="24"/>
            </w:rPr>
          </w:pPr>
          <w:sdt>
            <w:sdtPr>
              <w:rPr>
                <w:szCs w:val="24"/>
              </w:rPr>
              <w:tag w:val="goog_rdk_224"/>
              <w:id w:val="-1886685192"/>
            </w:sdtPr>
            <w:sdtContent>
              <w:sdt>
                <w:sdtPr>
                  <w:rPr>
                    <w:szCs w:val="24"/>
                  </w:rPr>
                  <w:tag w:val="goog_rdk_225"/>
                  <w:id w:val="-1730150238"/>
                </w:sdtPr>
                <w:sdtContent>
                  <w:ins w:id="344" w:author="Helen Zhang" w:date="2025-07-18T17:27:00Z">
                    <w:r w:rsidRPr="00166F55">
                      <w:rPr>
                        <w:szCs w:val="24"/>
                        <w:rPrChange w:id="345" w:author="Helen Zhang" w:date="2025-07-18T17:27:00Z">
                          <w:rPr>
                            <w:color w:val="000000"/>
                            <w:sz w:val="22"/>
                          </w:rPr>
                        </w:rPrChange>
                      </w:rPr>
                      <w:t>Parents or legal guardians of eligible infants will be approached in person or via remote consent by trained research staff following confirmation of eligibility and clinical stability. Consent will be obtained in a private setting and at a time when the family is not actively engaged in clinical care discussions. Parents will be provided written informed consent materials and a verbal explanation of the study's purpose, procedures, and voluntary nature.</w:t>
                    </w:r>
                  </w:ins>
                </w:sdtContent>
              </w:sdt>
            </w:sdtContent>
          </w:sdt>
        </w:p>
      </w:sdtContent>
    </w:sdt>
    <w:sdt>
      <w:sdtPr>
        <w:rPr>
          <w:szCs w:val="24"/>
        </w:rPr>
        <w:tag w:val="goog_rdk_231"/>
        <w:id w:val="280645035"/>
      </w:sdtPr>
      <w:sdtContent>
        <w:p w14:paraId="0000021F" w14:textId="77777777" w:rsidR="00DD1D0F" w:rsidRPr="00166F55" w:rsidRDefault="00000000" w:rsidP="00DD1D0F">
          <w:pPr>
            <w:numPr>
              <w:ilvl w:val="0"/>
              <w:numId w:val="15"/>
            </w:numPr>
            <w:spacing w:before="240" w:after="240"/>
            <w:rPr>
              <w:del w:id="346" w:author="Helen Zhang" w:date="2025-07-18T17:27:00Z"/>
              <w:szCs w:val="24"/>
            </w:rPr>
            <w:pPrChange w:id="347" w:author="Helen Zhang" w:date="2025-07-18T17:27:00Z">
              <w:pPr>
                <w:numPr>
                  <w:numId w:val="15"/>
                </w:numPr>
                <w:pBdr>
                  <w:top w:val="nil"/>
                  <w:left w:val="nil"/>
                  <w:bottom w:val="nil"/>
                  <w:right w:val="nil"/>
                  <w:between w:val="nil"/>
                </w:pBdr>
                <w:spacing w:before="0" w:after="0"/>
                <w:ind w:left="720" w:hanging="360"/>
              </w:pPr>
            </w:pPrChange>
          </w:pPr>
          <w:sdt>
            <w:sdtPr>
              <w:rPr>
                <w:szCs w:val="24"/>
              </w:rPr>
              <w:tag w:val="goog_rdk_227"/>
              <w:id w:val="-373664661"/>
            </w:sdtPr>
            <w:sdtContent>
              <w:sdt>
                <w:sdtPr>
                  <w:rPr>
                    <w:szCs w:val="24"/>
                  </w:rPr>
                  <w:tag w:val="goog_rdk_228"/>
                  <w:id w:val="-1626497337"/>
                </w:sdtPr>
                <w:sdtContent>
                  <w:ins w:id="348" w:author="Helen Zhang" w:date="2025-07-18T17:27:00Z">
                    <w:r w:rsidRPr="00166F55">
                      <w:rPr>
                        <w:szCs w:val="24"/>
                        <w:rPrChange w:id="349" w:author="Helen Zhang" w:date="2025-07-18T17:27:00Z">
                          <w:rPr>
                            <w:color w:val="000000"/>
                            <w:sz w:val="22"/>
                          </w:rPr>
                        </w:rPrChange>
                      </w:rPr>
                      <w:t xml:space="preserve">A screening and enrollment log will be maintained to track demographic characteristics, enrollment status, and balance across gestational age and skin tone categories. Weekly internal reviews will ensure that enrollment targets are being </w:t>
                    </w:r>
                    <w:proofErr w:type="gramStart"/>
                    <w:r w:rsidRPr="00166F55">
                      <w:rPr>
                        <w:szCs w:val="24"/>
                        <w:rPrChange w:id="350" w:author="Helen Zhang" w:date="2025-07-18T17:27:00Z">
                          <w:rPr>
                            <w:color w:val="000000"/>
                            <w:sz w:val="22"/>
                          </w:rPr>
                        </w:rPrChange>
                      </w:rPr>
                      <w:t>met</w:t>
                    </w:r>
                    <w:proofErr w:type="gramEnd"/>
                    <w:r w:rsidRPr="00166F55">
                      <w:rPr>
                        <w:szCs w:val="24"/>
                        <w:rPrChange w:id="351" w:author="Helen Zhang" w:date="2025-07-18T17:27:00Z">
                          <w:rPr>
                            <w:color w:val="000000"/>
                            <w:sz w:val="22"/>
                          </w:rPr>
                        </w:rPrChange>
                      </w:rPr>
                      <w:t xml:space="preserve"> and adjustments can be made if needed.</w:t>
                    </w:r>
                  </w:ins>
                </w:sdtContent>
              </w:sdt>
            </w:sdtContent>
          </w:sdt>
          <w:sdt>
            <w:sdtPr>
              <w:rPr>
                <w:szCs w:val="24"/>
              </w:rPr>
              <w:tag w:val="goog_rdk_229"/>
              <w:id w:val="-1137834632"/>
            </w:sdtPr>
            <w:sdtContent>
              <w:sdt>
                <w:sdtPr>
                  <w:rPr>
                    <w:szCs w:val="24"/>
                  </w:rPr>
                  <w:tag w:val="goog_rdk_230"/>
                  <w:id w:val="-985114271"/>
                </w:sdtPr>
                <w:sdtContent/>
              </w:sdt>
            </w:sdtContent>
          </w:sdt>
        </w:p>
      </w:sdtContent>
    </w:sdt>
    <w:sdt>
      <w:sdtPr>
        <w:rPr>
          <w:szCs w:val="24"/>
        </w:rPr>
        <w:tag w:val="goog_rdk_234"/>
        <w:id w:val="242098638"/>
      </w:sdtPr>
      <w:sdtContent>
        <w:p w14:paraId="00000220" w14:textId="77777777" w:rsidR="00DD1D0F" w:rsidRPr="00166F55" w:rsidRDefault="00000000">
          <w:pPr>
            <w:numPr>
              <w:ilvl w:val="0"/>
              <w:numId w:val="15"/>
            </w:numPr>
            <w:pBdr>
              <w:top w:val="nil"/>
              <w:left w:val="nil"/>
              <w:bottom w:val="nil"/>
              <w:right w:val="nil"/>
              <w:between w:val="nil"/>
            </w:pBdr>
            <w:spacing w:before="0" w:after="0"/>
            <w:rPr>
              <w:del w:id="352" w:author="Helen Zhang" w:date="2025-07-18T17:27:00Z"/>
              <w:szCs w:val="24"/>
            </w:rPr>
          </w:pPr>
          <w:sdt>
            <w:sdtPr>
              <w:rPr>
                <w:szCs w:val="24"/>
              </w:rPr>
              <w:tag w:val="goog_rdk_232"/>
              <w:id w:val="1994739437"/>
            </w:sdtPr>
            <w:sdtContent>
              <w:del w:id="353" w:author="Helen Zhang" w:date="2025-07-18T17:27:00Z">
                <w:r w:rsidRPr="00166F55">
                  <w:rPr>
                    <w:color w:val="000000"/>
                    <w:szCs w:val="24"/>
                  </w:rPr>
                  <w:delText xml:space="preserve">The </w:delText>
                </w:r>
                <w:r w:rsidRPr="00166F55">
                  <w:rPr>
                    <w:szCs w:val="24"/>
                  </w:rPr>
                  <w:delText>parent</w:delText>
                </w:r>
                <w:r w:rsidRPr="00166F55">
                  <w:rPr>
                    <w:color w:val="000000"/>
                    <w:szCs w:val="24"/>
                  </w:rPr>
                  <w:delText xml:space="preserve"> will be a healthy volunteer who will answer questions for themselves. </w:delText>
                </w:r>
              </w:del>
            </w:sdtContent>
          </w:sdt>
          <w:sdt>
            <w:sdtPr>
              <w:rPr>
                <w:szCs w:val="24"/>
              </w:rPr>
              <w:tag w:val="goog_rdk_233"/>
              <w:id w:val="-1618044568"/>
            </w:sdtPr>
            <w:sdtContent/>
          </w:sdt>
        </w:p>
      </w:sdtContent>
    </w:sdt>
    <w:sdt>
      <w:sdtPr>
        <w:rPr>
          <w:szCs w:val="24"/>
        </w:rPr>
        <w:tag w:val="goog_rdk_237"/>
        <w:id w:val="-463002372"/>
      </w:sdtPr>
      <w:sdtContent>
        <w:p w14:paraId="00000221" w14:textId="77777777" w:rsidR="00DD1D0F" w:rsidRPr="00166F55" w:rsidRDefault="00000000">
          <w:pPr>
            <w:numPr>
              <w:ilvl w:val="0"/>
              <w:numId w:val="15"/>
            </w:numPr>
            <w:pBdr>
              <w:top w:val="nil"/>
              <w:left w:val="nil"/>
              <w:bottom w:val="nil"/>
              <w:right w:val="nil"/>
              <w:between w:val="nil"/>
            </w:pBdr>
            <w:spacing w:before="0" w:after="0"/>
            <w:rPr>
              <w:szCs w:val="24"/>
            </w:rPr>
          </w:pPr>
          <w:sdt>
            <w:sdtPr>
              <w:rPr>
                <w:szCs w:val="24"/>
              </w:rPr>
              <w:tag w:val="goog_rdk_235"/>
              <w:id w:val="356254705"/>
            </w:sdtPr>
            <w:sdtContent>
              <w:del w:id="354" w:author="Helen Zhang" w:date="2025-07-18T17:27:00Z">
                <w:r w:rsidRPr="00166F55">
                  <w:rPr>
                    <w:color w:val="000000"/>
                    <w:szCs w:val="24"/>
                  </w:rPr>
                  <w:delText xml:space="preserve">If the </w:delText>
                </w:r>
                <w:r w:rsidRPr="00166F55">
                  <w:rPr>
                    <w:szCs w:val="24"/>
                  </w:rPr>
                  <w:delText>parent</w:delText>
                </w:r>
                <w:r w:rsidRPr="00166F55">
                  <w:rPr>
                    <w:color w:val="000000"/>
                    <w:szCs w:val="24"/>
                  </w:rPr>
                  <w:delText xml:space="preserve"> wishes to confer with any outside parties, they are willing to do that before consent is obtained.</w:delText>
                </w:r>
              </w:del>
            </w:sdtContent>
          </w:sdt>
          <w:sdt>
            <w:sdtPr>
              <w:rPr>
                <w:szCs w:val="24"/>
              </w:rPr>
              <w:tag w:val="goog_rdk_236"/>
              <w:id w:val="-887835360"/>
            </w:sdtPr>
            <w:sdtContent/>
          </w:sdt>
        </w:p>
      </w:sdtContent>
    </w:sdt>
    <w:p w14:paraId="00000222" w14:textId="77777777" w:rsidR="00DD1D0F" w:rsidRPr="00166F55" w:rsidRDefault="00000000">
      <w:pPr>
        <w:pStyle w:val="Heading3"/>
        <w:numPr>
          <w:ilvl w:val="2"/>
          <w:numId w:val="18"/>
        </w:numPr>
      </w:pPr>
      <w:bookmarkStart w:id="355" w:name="_heading=h.279ka65" w:colFirst="0" w:colLast="0"/>
      <w:bookmarkEnd w:id="355"/>
      <w:r w:rsidRPr="00166F55">
        <w:t xml:space="preserve">Considerations for Consent </w:t>
      </w:r>
      <w:proofErr w:type="gramStart"/>
      <w:r w:rsidRPr="00166F55">
        <w:t>of  staff</w:t>
      </w:r>
      <w:proofErr w:type="gramEnd"/>
      <w:r w:rsidRPr="00166F55">
        <w:t>, or family members of study team members</w:t>
      </w:r>
    </w:p>
    <w:p w14:paraId="00000223" w14:textId="77777777" w:rsidR="00DD1D0F" w:rsidRPr="00166F55" w:rsidRDefault="00000000">
      <w:pPr>
        <w:rPr>
          <w:szCs w:val="24"/>
        </w:rPr>
      </w:pPr>
      <w:sdt>
        <w:sdtPr>
          <w:rPr>
            <w:szCs w:val="24"/>
          </w:rPr>
          <w:tag w:val="goog_rdk_238"/>
          <w:id w:val="1888814940"/>
        </w:sdtPr>
        <w:sdtContent>
          <w:commentRangeStart w:id="356"/>
        </w:sdtContent>
      </w:sdt>
      <w:r w:rsidRPr="00166F55">
        <w:rPr>
          <w:szCs w:val="24"/>
        </w:rPr>
        <w:t>Consent for staff will be obtained as detailed above with following additional protections:</w:t>
      </w:r>
    </w:p>
    <w:p w14:paraId="00000224" w14:textId="77777777" w:rsidR="00DD1D0F" w:rsidRPr="00166F55" w:rsidRDefault="00000000">
      <w:pPr>
        <w:rPr>
          <w:szCs w:val="24"/>
        </w:rPr>
      </w:pPr>
      <w:r w:rsidRPr="00166F55">
        <w:rPr>
          <w:szCs w:val="24"/>
        </w:rPr>
        <w:t xml:space="preserve">Consent from staff members will be obtained by an individual independent of the staff member’s team whenever possible.  Otherwise, the consent procedure will be monitored </w:t>
      </w:r>
      <w:proofErr w:type="gramStart"/>
      <w:r w:rsidRPr="00166F55">
        <w:rPr>
          <w:szCs w:val="24"/>
        </w:rPr>
        <w:t>in order to</w:t>
      </w:r>
      <w:proofErr w:type="gramEnd"/>
      <w:r w:rsidRPr="00166F55">
        <w:rPr>
          <w:szCs w:val="24"/>
        </w:rPr>
        <w:t xml:space="preserve"> minimize the risk of undue pressure on the staff member.</w:t>
      </w:r>
      <w:commentRangeEnd w:id="356"/>
      <w:r w:rsidRPr="00166F55">
        <w:rPr>
          <w:szCs w:val="24"/>
        </w:rPr>
        <w:commentReference w:id="356"/>
      </w:r>
    </w:p>
    <w:p w14:paraId="00000225" w14:textId="77777777" w:rsidR="00DD1D0F" w:rsidRPr="00166F55" w:rsidRDefault="00000000">
      <w:pPr>
        <w:pStyle w:val="Heading2"/>
        <w:numPr>
          <w:ilvl w:val="1"/>
          <w:numId w:val="18"/>
        </w:numPr>
      </w:pPr>
      <w:bookmarkStart w:id="357" w:name="_heading=h.meukdy" w:colFirst="0" w:colLast="0"/>
      <w:bookmarkEnd w:id="357"/>
      <w:r w:rsidRPr="00166F55">
        <w:t>Study Discontinuation and Closure</w:t>
      </w:r>
    </w:p>
    <w:p w14:paraId="00000226" w14:textId="77777777" w:rsidR="00DD1D0F" w:rsidRPr="00166F55" w:rsidRDefault="00000000">
      <w:pPr>
        <w:rPr>
          <w:szCs w:val="24"/>
        </w:rPr>
      </w:pPr>
      <w:r w:rsidRPr="00166F55">
        <w:rPr>
          <w:szCs w:val="24"/>
        </w:rPr>
        <w:t xml:space="preserve">This study may be </w:t>
      </w:r>
      <w:proofErr w:type="gramStart"/>
      <w:r w:rsidRPr="00166F55">
        <w:rPr>
          <w:szCs w:val="24"/>
        </w:rPr>
        <w:t>temporarily suspended</w:t>
      </w:r>
      <w:proofErr w:type="gramEnd"/>
      <w:r w:rsidRPr="00166F55">
        <w:rPr>
          <w:szCs w:val="24"/>
        </w:rPr>
        <w:t xml:space="preserve"> or prematurely terminated if there is sufficient reasonable cause.  Written notification, documenting the reason for study suspension or termination, will be provided by the suspending or terminating party to study participants, </w:t>
      </w:r>
      <w:proofErr w:type="gramStart"/>
      <w:r w:rsidRPr="00166F55">
        <w:rPr>
          <w:szCs w:val="24"/>
        </w:rPr>
        <w:t>investigator,  sponsor</w:t>
      </w:r>
      <w:proofErr w:type="gramEnd"/>
      <w:r w:rsidRPr="00166F55">
        <w:rPr>
          <w:szCs w:val="24"/>
        </w:rPr>
        <w:t xml:space="preserve"> and the IRB.  If the study is prematurely terminated or suspended, the Principal Investigator (PI) will promptly inform study participants, the Institutional Review Board (IRB), and sponsor and will provide the reason(s) for the termination or suspension.  Study participants will be contacted, as applicable, and be informed of changes to study visit schedule.</w:t>
      </w:r>
    </w:p>
    <w:p w14:paraId="00000227" w14:textId="77777777" w:rsidR="00DD1D0F" w:rsidRPr="00166F55" w:rsidRDefault="00000000">
      <w:pPr>
        <w:rPr>
          <w:szCs w:val="24"/>
        </w:rPr>
      </w:pPr>
      <w:r w:rsidRPr="00166F55">
        <w:rPr>
          <w:szCs w:val="24"/>
        </w:rPr>
        <w:t xml:space="preserve"> Circumstances that may warrant termination or suspension include, but are not limited to:</w:t>
      </w:r>
    </w:p>
    <w:p w14:paraId="00000228" w14:textId="77777777" w:rsidR="00DD1D0F" w:rsidRPr="00166F55" w:rsidRDefault="00000000">
      <w:pPr>
        <w:numPr>
          <w:ilvl w:val="0"/>
          <w:numId w:val="10"/>
        </w:numPr>
        <w:pBdr>
          <w:top w:val="nil"/>
          <w:left w:val="nil"/>
          <w:bottom w:val="nil"/>
          <w:right w:val="nil"/>
          <w:between w:val="nil"/>
        </w:pBdr>
        <w:spacing w:before="0" w:after="0"/>
        <w:rPr>
          <w:szCs w:val="24"/>
        </w:rPr>
      </w:pPr>
      <w:r w:rsidRPr="00166F55">
        <w:rPr>
          <w:color w:val="000000"/>
          <w:szCs w:val="24"/>
        </w:rPr>
        <w:t>Determination of unexpected, significant, or unacceptable risk to participants</w:t>
      </w:r>
    </w:p>
    <w:p w14:paraId="00000229" w14:textId="77777777" w:rsidR="00DD1D0F" w:rsidRPr="00166F55" w:rsidRDefault="00000000">
      <w:pPr>
        <w:numPr>
          <w:ilvl w:val="0"/>
          <w:numId w:val="10"/>
        </w:numPr>
        <w:pBdr>
          <w:top w:val="nil"/>
          <w:left w:val="nil"/>
          <w:bottom w:val="nil"/>
          <w:right w:val="nil"/>
          <w:between w:val="nil"/>
        </w:pBdr>
        <w:spacing w:before="0" w:after="0"/>
        <w:rPr>
          <w:szCs w:val="24"/>
        </w:rPr>
      </w:pPr>
      <w:r w:rsidRPr="00166F55">
        <w:rPr>
          <w:color w:val="000000"/>
          <w:szCs w:val="24"/>
        </w:rPr>
        <w:t xml:space="preserve">Demonstration of efficacy that would warrant stopping   </w:t>
      </w:r>
    </w:p>
    <w:p w14:paraId="0000022A" w14:textId="77777777" w:rsidR="00DD1D0F" w:rsidRPr="00166F55" w:rsidRDefault="00000000">
      <w:pPr>
        <w:numPr>
          <w:ilvl w:val="0"/>
          <w:numId w:val="10"/>
        </w:numPr>
        <w:pBdr>
          <w:top w:val="nil"/>
          <w:left w:val="nil"/>
          <w:bottom w:val="nil"/>
          <w:right w:val="nil"/>
          <w:between w:val="nil"/>
        </w:pBdr>
        <w:spacing w:before="0" w:after="0"/>
        <w:rPr>
          <w:szCs w:val="24"/>
        </w:rPr>
      </w:pPr>
      <w:r w:rsidRPr="00166F55">
        <w:rPr>
          <w:color w:val="000000"/>
          <w:szCs w:val="24"/>
        </w:rPr>
        <w:t>Data that are not sufficiently complete and/or evaluable</w:t>
      </w:r>
    </w:p>
    <w:p w14:paraId="0000022B" w14:textId="77777777" w:rsidR="00DD1D0F" w:rsidRPr="00166F55" w:rsidRDefault="00000000">
      <w:pPr>
        <w:numPr>
          <w:ilvl w:val="0"/>
          <w:numId w:val="10"/>
        </w:numPr>
        <w:pBdr>
          <w:top w:val="nil"/>
          <w:left w:val="nil"/>
          <w:bottom w:val="nil"/>
          <w:right w:val="nil"/>
          <w:between w:val="nil"/>
        </w:pBdr>
        <w:spacing w:before="0" w:after="0"/>
        <w:rPr>
          <w:szCs w:val="24"/>
        </w:rPr>
      </w:pPr>
      <w:r w:rsidRPr="00166F55">
        <w:rPr>
          <w:color w:val="000000"/>
          <w:szCs w:val="24"/>
        </w:rPr>
        <w:t>Determination that the primary endpoint has been met</w:t>
      </w:r>
    </w:p>
    <w:p w14:paraId="0000022C" w14:textId="77777777" w:rsidR="00DD1D0F" w:rsidRPr="00166F55" w:rsidRDefault="00000000">
      <w:pPr>
        <w:numPr>
          <w:ilvl w:val="0"/>
          <w:numId w:val="10"/>
        </w:numPr>
        <w:pBdr>
          <w:top w:val="nil"/>
          <w:left w:val="nil"/>
          <w:bottom w:val="nil"/>
          <w:right w:val="nil"/>
          <w:between w:val="nil"/>
        </w:pBdr>
        <w:spacing w:before="0" w:after="0"/>
        <w:rPr>
          <w:szCs w:val="24"/>
        </w:rPr>
      </w:pPr>
      <w:r w:rsidRPr="00166F55">
        <w:rPr>
          <w:color w:val="000000"/>
          <w:szCs w:val="24"/>
        </w:rPr>
        <w:t>Determination of futility</w:t>
      </w:r>
    </w:p>
    <w:p w14:paraId="0000022D" w14:textId="77777777" w:rsidR="00DD1D0F" w:rsidRPr="00166F55" w:rsidRDefault="00000000">
      <w:pPr>
        <w:rPr>
          <w:szCs w:val="24"/>
        </w:rPr>
      </w:pPr>
      <w:r w:rsidRPr="00166F55">
        <w:rPr>
          <w:szCs w:val="24"/>
        </w:rPr>
        <w:t>Study may resume once concerns about safety, protocol compliance, and data quality are addressed, and satisfy the sponsor, IRB and, as applicable, the Food and Drug Administration (FDA).</w:t>
      </w:r>
    </w:p>
    <w:p w14:paraId="0000022E" w14:textId="77777777" w:rsidR="00DD1D0F" w:rsidRPr="00166F55" w:rsidRDefault="00000000">
      <w:pPr>
        <w:pStyle w:val="Heading2"/>
        <w:numPr>
          <w:ilvl w:val="1"/>
          <w:numId w:val="18"/>
        </w:numPr>
      </w:pPr>
      <w:bookmarkStart w:id="358" w:name="_heading=h.36ei31r" w:colFirst="0" w:colLast="0"/>
      <w:bookmarkEnd w:id="358"/>
      <w:r w:rsidRPr="00166F55">
        <w:t>Confidentiality and Privacy</w:t>
      </w:r>
    </w:p>
    <w:p w14:paraId="0000022F" w14:textId="77777777" w:rsidR="00DD1D0F" w:rsidRPr="00166F55" w:rsidRDefault="00000000">
      <w:pPr>
        <w:rPr>
          <w:szCs w:val="24"/>
        </w:rPr>
      </w:pPr>
      <w:r w:rsidRPr="00166F55">
        <w:rPr>
          <w:szCs w:val="24"/>
        </w:rPr>
        <w:t xml:space="preserve">Participant confidentiality and privacy is strictly held in trust by the participating investigators, their staff, and the sponsor(s). This will cover the clinical information relating to participants. </w:t>
      </w:r>
      <w:r w:rsidRPr="00166F55">
        <w:rPr>
          <w:szCs w:val="24"/>
        </w:rPr>
        <w:lastRenderedPageBreak/>
        <w:t xml:space="preserve">Therefore, the study protocol, documentation, data, and all other information generated will be held in strict confidence. No information concerning the study or the data will be released to any unauthorized third party without prior written approval of the sponsor. </w:t>
      </w:r>
    </w:p>
    <w:p w14:paraId="00000230" w14:textId="77777777" w:rsidR="00DD1D0F" w:rsidRPr="00166F55" w:rsidRDefault="00000000">
      <w:pPr>
        <w:rPr>
          <w:szCs w:val="24"/>
        </w:rPr>
      </w:pPr>
      <w:r w:rsidRPr="00166F55">
        <w:rPr>
          <w:szCs w:val="24"/>
        </w:rPr>
        <w:t>Consent review and obtaining written consent will happen in the mother’s room at UF Shands.</w:t>
      </w:r>
    </w:p>
    <w:p w14:paraId="00000231" w14:textId="77777777" w:rsidR="00DD1D0F" w:rsidRPr="00166F55" w:rsidRDefault="00000000">
      <w:pPr>
        <w:rPr>
          <w:szCs w:val="24"/>
        </w:rPr>
      </w:pPr>
      <w:r w:rsidRPr="00166F55">
        <w:rPr>
          <w:szCs w:val="24"/>
        </w:rPr>
        <w:t>Authorized representatives of the sponsor, representatives of the Institutional Review Board (IRB), and/or regulatory agencies may inspect all documents and records required to be maintained by the investigator, including but not limited to, ICF and data collected for the participants in this study. The clinical study site will permit access to such records.</w:t>
      </w:r>
    </w:p>
    <w:p w14:paraId="00000232" w14:textId="77777777" w:rsidR="00DD1D0F" w:rsidRPr="00166F55" w:rsidRDefault="00000000">
      <w:pPr>
        <w:rPr>
          <w:szCs w:val="24"/>
        </w:rPr>
      </w:pPr>
      <w:r w:rsidRPr="00166F55">
        <w:rPr>
          <w:szCs w:val="24"/>
        </w:rPr>
        <w:t>The study participant’s contact information will be securely stored in a locked cabinet at UF Shands for internal use during the study. At the end of the study, all records will continue to be kept in a secure location for as long a period as dictated by the reviewing IRB, Institutional policies, or sponsor requirements.</w:t>
      </w:r>
    </w:p>
    <w:p w14:paraId="00000233" w14:textId="77777777" w:rsidR="00DD1D0F" w:rsidRPr="00166F55" w:rsidRDefault="00000000">
      <w:pPr>
        <w:rPr>
          <w:szCs w:val="24"/>
        </w:rPr>
      </w:pPr>
      <w:r w:rsidRPr="00166F55">
        <w:rPr>
          <w:szCs w:val="24"/>
        </w:rPr>
        <w:t>Study participant research data, which is for purposes of statistical analysis will be stored on a password protected laptop at UF Shands. This will not include the participant’s contact or identifying information. Rather, individual participants and their research data will be identified by a unique study identification number.</w:t>
      </w:r>
    </w:p>
    <w:p w14:paraId="00000234" w14:textId="77777777" w:rsidR="00DD1D0F" w:rsidRPr="00166F55" w:rsidRDefault="00000000">
      <w:pPr>
        <w:rPr>
          <w:szCs w:val="24"/>
        </w:rPr>
      </w:pPr>
      <w:r w:rsidRPr="00166F55">
        <w:rPr>
          <w:szCs w:val="24"/>
        </w:rPr>
        <w:t>If any publications are created, no information will be published that would identify any participants, it will only be data collected. Unique identifiers will not be shared.</w:t>
      </w:r>
    </w:p>
    <w:p w14:paraId="00000235" w14:textId="77777777" w:rsidR="00DD1D0F" w:rsidRPr="00166F55" w:rsidRDefault="00000000">
      <w:pPr>
        <w:pStyle w:val="Heading2"/>
        <w:numPr>
          <w:ilvl w:val="1"/>
          <w:numId w:val="18"/>
        </w:numPr>
      </w:pPr>
      <w:bookmarkStart w:id="359" w:name="_heading=h.1ljsd9k" w:colFirst="0" w:colLast="0"/>
      <w:bookmarkEnd w:id="359"/>
      <w:r w:rsidRPr="00166F55">
        <w:t>Safety Oversight</w:t>
      </w:r>
    </w:p>
    <w:p w14:paraId="00000236" w14:textId="77777777" w:rsidR="00DD1D0F" w:rsidRPr="00166F55" w:rsidRDefault="00000000">
      <w:pPr>
        <w:rPr>
          <w:szCs w:val="24"/>
        </w:rPr>
      </w:pPr>
      <w:r w:rsidRPr="00166F55">
        <w:rPr>
          <w:szCs w:val="24"/>
        </w:rPr>
        <w:t>As the risk of this pilot study is no greater than every day normal activities, is completed in 1 day for approximately 1.5 hours no safety oversight board will be assigned.</w:t>
      </w:r>
    </w:p>
    <w:p w14:paraId="00000237" w14:textId="77777777" w:rsidR="00DD1D0F" w:rsidRPr="00166F55" w:rsidRDefault="00000000">
      <w:pPr>
        <w:pStyle w:val="Heading2"/>
        <w:numPr>
          <w:ilvl w:val="1"/>
          <w:numId w:val="18"/>
        </w:numPr>
      </w:pPr>
      <w:bookmarkStart w:id="360" w:name="_heading=h.45jfvxd" w:colFirst="0" w:colLast="0"/>
      <w:bookmarkEnd w:id="360"/>
      <w:r w:rsidRPr="00166F55">
        <w:t>Clinical Monitoring</w:t>
      </w:r>
    </w:p>
    <w:p w14:paraId="00000238" w14:textId="77777777" w:rsidR="00DD1D0F" w:rsidRPr="00166F55" w:rsidRDefault="00000000">
      <w:pPr>
        <w:rPr>
          <w:szCs w:val="24"/>
        </w:rPr>
      </w:pPr>
      <w:r w:rsidRPr="00166F55">
        <w:rPr>
          <w:szCs w:val="24"/>
        </w:rPr>
        <w:t>Since the risk of this pilot study is no greater than every day normal activities and is completed in 1 day lasting approximately 1.5 hours, no safety clinical monitor will be assigned.</w:t>
      </w:r>
    </w:p>
    <w:p w14:paraId="00000239" w14:textId="77777777" w:rsidR="00DD1D0F" w:rsidRPr="00166F55" w:rsidRDefault="00000000">
      <w:pPr>
        <w:pStyle w:val="Heading2"/>
        <w:numPr>
          <w:ilvl w:val="1"/>
          <w:numId w:val="18"/>
        </w:numPr>
      </w:pPr>
      <w:bookmarkStart w:id="361" w:name="_heading=h.2koq656" w:colFirst="0" w:colLast="0"/>
      <w:bookmarkEnd w:id="361"/>
      <w:r w:rsidRPr="00166F55">
        <w:t>Quality Assurance and Quality Control</w:t>
      </w:r>
    </w:p>
    <w:p w14:paraId="0000023A" w14:textId="77777777" w:rsidR="00DD1D0F" w:rsidRPr="00166F55" w:rsidRDefault="00000000">
      <w:pPr>
        <w:rPr>
          <w:szCs w:val="24"/>
        </w:rPr>
      </w:pPr>
      <w:r w:rsidRPr="00166F55">
        <w:rPr>
          <w:szCs w:val="24"/>
        </w:rPr>
        <w:t>The clinical site will perform internal quality management of study conduct, data, documentation and completion.  The PI and one staff member will each review data collected for errors and the PI will address any data collection questions from the sponsor.</w:t>
      </w:r>
    </w:p>
    <w:p w14:paraId="0000023B" w14:textId="77777777" w:rsidR="00DD1D0F" w:rsidRPr="00166F55" w:rsidRDefault="00000000">
      <w:pPr>
        <w:rPr>
          <w:szCs w:val="24"/>
        </w:rPr>
      </w:pPr>
      <w:r w:rsidRPr="00166F55">
        <w:rPr>
          <w:szCs w:val="24"/>
        </w:rPr>
        <w:t>The investigational site will provide direct access to all trial related sites, source data/documents, and reports for the purpose of monitoring and auditing by the sponsor, and inspection by local and regulatory authorities.</w:t>
      </w:r>
    </w:p>
    <w:p w14:paraId="0000023C" w14:textId="77777777" w:rsidR="00DD1D0F" w:rsidRPr="00166F55" w:rsidRDefault="00000000">
      <w:pPr>
        <w:pStyle w:val="Heading2"/>
        <w:numPr>
          <w:ilvl w:val="1"/>
          <w:numId w:val="18"/>
        </w:numPr>
      </w:pPr>
      <w:bookmarkStart w:id="362" w:name="_heading=h.zu0gcz" w:colFirst="0" w:colLast="0"/>
      <w:bookmarkEnd w:id="362"/>
      <w:r w:rsidRPr="00166F55">
        <w:t>Data Handling and Record Keeping</w:t>
      </w:r>
    </w:p>
    <w:p w14:paraId="0000023D" w14:textId="77777777" w:rsidR="00DD1D0F" w:rsidRPr="00166F55" w:rsidRDefault="00000000">
      <w:pPr>
        <w:pStyle w:val="Heading3"/>
        <w:numPr>
          <w:ilvl w:val="2"/>
          <w:numId w:val="18"/>
        </w:numPr>
      </w:pPr>
      <w:bookmarkStart w:id="363" w:name="_heading=h.3jtnz0s" w:colFirst="0" w:colLast="0"/>
      <w:bookmarkEnd w:id="363"/>
      <w:r w:rsidRPr="00166F55">
        <w:t>Data Collection and Management Responsibilities</w:t>
      </w:r>
    </w:p>
    <w:p w14:paraId="0000023E" w14:textId="77777777" w:rsidR="00DD1D0F" w:rsidRPr="00166F55" w:rsidRDefault="00000000">
      <w:pPr>
        <w:rPr>
          <w:szCs w:val="24"/>
        </w:rPr>
      </w:pPr>
      <w:bookmarkStart w:id="364" w:name="_heading=h.1yyy98l" w:colFirst="0" w:colLast="0"/>
      <w:bookmarkEnd w:id="364"/>
      <w:r w:rsidRPr="00166F55">
        <w:rPr>
          <w:szCs w:val="24"/>
        </w:rPr>
        <w:t>Data collection is the responsibility of the clinical trial staff at the site under the supervision of the PI. The investigator is responsible for ensuring the accuracy, completeness, legibility, and timeliness of the data reported.</w:t>
      </w:r>
    </w:p>
    <w:p w14:paraId="0000023F" w14:textId="77777777" w:rsidR="00DD1D0F" w:rsidRPr="00166F55" w:rsidRDefault="00000000">
      <w:pPr>
        <w:rPr>
          <w:szCs w:val="24"/>
        </w:rPr>
      </w:pPr>
      <w:r w:rsidRPr="00166F55">
        <w:rPr>
          <w:szCs w:val="24"/>
        </w:rPr>
        <w:t xml:space="preserve">All source documents should be completed in a neat, legible manner to ensure accurate interpretation of data.  </w:t>
      </w:r>
    </w:p>
    <w:p w14:paraId="00000240" w14:textId="77777777" w:rsidR="00DD1D0F" w:rsidRPr="00166F55" w:rsidRDefault="00000000">
      <w:pPr>
        <w:rPr>
          <w:szCs w:val="24"/>
        </w:rPr>
      </w:pPr>
      <w:r w:rsidRPr="00166F55">
        <w:rPr>
          <w:szCs w:val="24"/>
        </w:rPr>
        <w:lastRenderedPageBreak/>
        <w:t xml:space="preserve">Hardcopies of the study CRF will be provided for use as source document for recording data for each participant enrolled in the study.  </w:t>
      </w:r>
    </w:p>
    <w:p w14:paraId="00000241" w14:textId="77777777" w:rsidR="00DD1D0F" w:rsidRPr="00166F55" w:rsidRDefault="00000000">
      <w:pPr>
        <w:rPr>
          <w:szCs w:val="24"/>
        </w:rPr>
      </w:pPr>
      <w:r w:rsidRPr="00166F55">
        <w:rPr>
          <w:szCs w:val="24"/>
        </w:rPr>
        <w:t>Clinical data (including adverse events (AEs</w:t>
      </w:r>
      <w:proofErr w:type="gramStart"/>
      <w:r w:rsidRPr="00166F55">
        <w:rPr>
          <w:szCs w:val="24"/>
        </w:rPr>
        <w:t>),  and</w:t>
      </w:r>
      <w:proofErr w:type="gramEnd"/>
      <w:r w:rsidRPr="00166F55">
        <w:rPr>
          <w:szCs w:val="24"/>
        </w:rPr>
        <w:t xml:space="preserve"> expected adverse reactions data) will be kept on site at UF Shands. The data system includes password protection.</w:t>
      </w:r>
      <w:sdt>
        <w:sdtPr>
          <w:rPr>
            <w:szCs w:val="24"/>
          </w:rPr>
          <w:tag w:val="goog_rdk_239"/>
          <w:id w:val="1304785752"/>
        </w:sdtPr>
        <w:sdtContent>
          <w:del w:id="365" w:author="Helen Zhang" w:date="2025-07-18T18:10:00Z">
            <w:r w:rsidRPr="00166F55">
              <w:rPr>
                <w:szCs w:val="24"/>
              </w:rPr>
              <w:delText>.</w:delText>
            </w:r>
          </w:del>
        </w:sdtContent>
      </w:sdt>
    </w:p>
    <w:p w14:paraId="00000242" w14:textId="77777777" w:rsidR="00DD1D0F" w:rsidRPr="00166F55" w:rsidRDefault="00000000">
      <w:pPr>
        <w:pStyle w:val="Heading3"/>
        <w:numPr>
          <w:ilvl w:val="2"/>
          <w:numId w:val="18"/>
        </w:numPr>
      </w:pPr>
      <w:bookmarkStart w:id="366" w:name="_heading=h.4iylrwe" w:colFirst="0" w:colLast="0"/>
      <w:bookmarkEnd w:id="366"/>
      <w:r w:rsidRPr="00166F55">
        <w:t>Study Records Retention</w:t>
      </w:r>
    </w:p>
    <w:p w14:paraId="00000243" w14:textId="77777777" w:rsidR="00DD1D0F" w:rsidRPr="00166F55" w:rsidRDefault="00000000">
      <w:pPr>
        <w:rPr>
          <w:szCs w:val="24"/>
        </w:rPr>
      </w:pPr>
      <w:r w:rsidRPr="00166F55">
        <w:rPr>
          <w:szCs w:val="24"/>
        </w:rPr>
        <w:t xml:space="preserve">Study documents should be retained for a minimum of 2 years after the last approval of a marketing application in an International Council on </w:t>
      </w:r>
      <w:proofErr w:type="spellStart"/>
      <w:r w:rsidRPr="00166F55">
        <w:rPr>
          <w:szCs w:val="24"/>
        </w:rPr>
        <w:t>Harmonisation</w:t>
      </w:r>
      <w:proofErr w:type="spellEnd"/>
      <w:r w:rsidRPr="00166F55">
        <w:rPr>
          <w:szCs w:val="24"/>
        </w:rPr>
        <w:t xml:space="preserve"> (ICH) region and until there are no pending or contemplated marketing applications in an ICH region or until at least 2 years have elapsed since the formal discontinuation of clinical development of the study intervention. No records will be destroyed without the written consent of the sponsor, if applicable. It is the responsibility of the sponsor to inform the investigator when these documents no longer need to be retained.</w:t>
      </w:r>
    </w:p>
    <w:p w14:paraId="00000244" w14:textId="77777777" w:rsidR="00DD1D0F" w:rsidRPr="00166F55" w:rsidRDefault="00000000">
      <w:pPr>
        <w:pStyle w:val="Heading2"/>
        <w:numPr>
          <w:ilvl w:val="1"/>
          <w:numId w:val="18"/>
        </w:numPr>
      </w:pPr>
      <w:bookmarkStart w:id="367" w:name="_heading=h.2y3w247" w:colFirst="0" w:colLast="0"/>
      <w:bookmarkEnd w:id="367"/>
      <w:r w:rsidRPr="00166F55">
        <w:t>Protocol Deviations and Non-Compliance</w:t>
      </w:r>
    </w:p>
    <w:p w14:paraId="00000245" w14:textId="77777777" w:rsidR="00DD1D0F" w:rsidRPr="00166F55" w:rsidRDefault="00000000">
      <w:pPr>
        <w:rPr>
          <w:szCs w:val="24"/>
        </w:rPr>
      </w:pPr>
      <w:bookmarkStart w:id="368" w:name="_heading=h.1d96cc0" w:colFirst="0" w:colLast="0"/>
      <w:bookmarkEnd w:id="368"/>
      <w:r w:rsidRPr="00166F55">
        <w:rPr>
          <w:szCs w:val="24"/>
        </w:rPr>
        <w:t>It is the responsibility of the investigator to use continuous vigilance to identify and report deviations and/or non-compliance to the Institutional Review Board.  All deviations must be addressed in study source documents, reported to the IRB if requested. The investigator is responsible for knowing and adhering to the reviewing IRB requirements.</w:t>
      </w:r>
    </w:p>
    <w:p w14:paraId="00000246" w14:textId="77777777" w:rsidR="00DD1D0F" w:rsidRPr="00166F55" w:rsidRDefault="00000000">
      <w:pPr>
        <w:pStyle w:val="Heading3"/>
        <w:numPr>
          <w:ilvl w:val="2"/>
          <w:numId w:val="18"/>
        </w:numPr>
      </w:pPr>
      <w:bookmarkStart w:id="369" w:name="_heading=h.3x8tuzt" w:colFirst="0" w:colLast="0"/>
      <w:bookmarkEnd w:id="369"/>
      <w:r w:rsidRPr="00166F55">
        <w:t>NIH Definition of Protocol Deviation</w:t>
      </w:r>
    </w:p>
    <w:p w14:paraId="00000247" w14:textId="77777777" w:rsidR="00DD1D0F" w:rsidRPr="00166F55" w:rsidRDefault="00000000">
      <w:pPr>
        <w:rPr>
          <w:szCs w:val="24"/>
        </w:rPr>
      </w:pPr>
      <w:r w:rsidRPr="00166F55">
        <w:rPr>
          <w:szCs w:val="24"/>
        </w:rPr>
        <w:t xml:space="preserve">A protocol deviation is any change, divergence, or departure from the IRB-approved research protocol. </w:t>
      </w:r>
    </w:p>
    <w:p w14:paraId="00000248" w14:textId="4E092407" w:rsidR="00DD1D0F" w:rsidRPr="00166F55" w:rsidRDefault="00000000">
      <w:pPr>
        <w:numPr>
          <w:ilvl w:val="0"/>
          <w:numId w:val="11"/>
        </w:numPr>
        <w:pBdr>
          <w:top w:val="nil"/>
          <w:left w:val="nil"/>
          <w:bottom w:val="nil"/>
          <w:right w:val="nil"/>
          <w:between w:val="nil"/>
        </w:pBdr>
        <w:spacing w:before="0" w:after="0"/>
        <w:rPr>
          <w:szCs w:val="24"/>
        </w:rPr>
      </w:pPr>
      <w:r w:rsidRPr="00166F55">
        <w:rPr>
          <w:color w:val="000000"/>
          <w:szCs w:val="24"/>
        </w:rPr>
        <w:t xml:space="preserve">Major deviations: Deviations from the IRB approved protocol that have, or may have the potential to, negatively impact the rights, welfare or safety of the </w:t>
      </w:r>
      <w:r w:rsidR="00963FCD" w:rsidRPr="00166F55">
        <w:rPr>
          <w:color w:val="000000"/>
          <w:szCs w:val="24"/>
        </w:rPr>
        <w:t>participant</w:t>
      </w:r>
      <w:r w:rsidRPr="00166F55">
        <w:rPr>
          <w:color w:val="000000"/>
          <w:szCs w:val="24"/>
        </w:rPr>
        <w:t>, or to substantially negatively impact the scientific integrity or validity of the study.</w:t>
      </w:r>
    </w:p>
    <w:p w14:paraId="00000249" w14:textId="62AB1524" w:rsidR="00DD1D0F" w:rsidRPr="00166F55" w:rsidRDefault="00000000">
      <w:pPr>
        <w:numPr>
          <w:ilvl w:val="0"/>
          <w:numId w:val="11"/>
        </w:numPr>
        <w:pBdr>
          <w:top w:val="nil"/>
          <w:left w:val="nil"/>
          <w:bottom w:val="nil"/>
          <w:right w:val="nil"/>
          <w:between w:val="nil"/>
        </w:pBdr>
        <w:spacing w:before="0" w:after="0"/>
        <w:rPr>
          <w:szCs w:val="24"/>
        </w:rPr>
      </w:pPr>
      <w:r w:rsidRPr="00166F55">
        <w:rPr>
          <w:color w:val="000000"/>
          <w:szCs w:val="24"/>
        </w:rPr>
        <w:t xml:space="preserve">Minor deviations: Deviations that do not have the potential to negatively impact the rights, safety or welfare of </w:t>
      </w:r>
      <w:r w:rsidR="00963FCD" w:rsidRPr="00166F55">
        <w:rPr>
          <w:color w:val="000000"/>
          <w:szCs w:val="24"/>
        </w:rPr>
        <w:t>participant</w:t>
      </w:r>
      <w:r w:rsidRPr="00166F55">
        <w:rPr>
          <w:color w:val="000000"/>
          <w:szCs w:val="24"/>
        </w:rPr>
        <w:t>s or others, or the scientific integrity or validity of the study.</w:t>
      </w:r>
    </w:p>
    <w:p w14:paraId="0000024A" w14:textId="77777777" w:rsidR="00DD1D0F" w:rsidRPr="00166F55" w:rsidRDefault="00000000">
      <w:pPr>
        <w:pStyle w:val="Heading2"/>
        <w:numPr>
          <w:ilvl w:val="1"/>
          <w:numId w:val="18"/>
        </w:numPr>
      </w:pPr>
      <w:bookmarkStart w:id="370" w:name="_heading=h.2ce457m" w:colFirst="0" w:colLast="0"/>
      <w:bookmarkEnd w:id="370"/>
      <w:r w:rsidRPr="00166F55">
        <w:t>Human Data Sharing, including Genomic Data Sharing, and Publication</w:t>
      </w:r>
    </w:p>
    <w:p w14:paraId="0000024B" w14:textId="77777777" w:rsidR="00DD1D0F" w:rsidRPr="00166F55" w:rsidRDefault="00000000">
      <w:pPr>
        <w:pStyle w:val="Heading3"/>
        <w:numPr>
          <w:ilvl w:val="2"/>
          <w:numId w:val="18"/>
        </w:numPr>
      </w:pPr>
      <w:bookmarkStart w:id="371" w:name="_heading=h.rjefff" w:colFirst="0" w:colLast="0"/>
      <w:bookmarkEnd w:id="371"/>
      <w:r w:rsidRPr="00166F55">
        <w:t>NIH Data Management and Sharing Policy and NIH Genomic Data Sharing Policy Compliance</w:t>
      </w:r>
    </w:p>
    <w:p w14:paraId="0000024C" w14:textId="77777777" w:rsidR="00DD1D0F" w:rsidRPr="00166F55" w:rsidRDefault="00000000">
      <w:pPr>
        <w:spacing w:before="0" w:after="0"/>
        <w:rPr>
          <w:szCs w:val="24"/>
        </w:rPr>
      </w:pPr>
      <w:bookmarkStart w:id="372" w:name="_heading=h.3bj1y38" w:colFirst="0" w:colLast="0"/>
      <w:bookmarkEnd w:id="372"/>
      <w:r w:rsidRPr="00166F55">
        <w:rPr>
          <w:szCs w:val="24"/>
        </w:rPr>
        <w:t>N/A</w:t>
      </w:r>
    </w:p>
    <w:p w14:paraId="0000024D" w14:textId="77777777" w:rsidR="00DD1D0F" w:rsidRPr="00166F55" w:rsidRDefault="00000000">
      <w:pPr>
        <w:pStyle w:val="Heading3"/>
        <w:numPr>
          <w:ilvl w:val="2"/>
          <w:numId w:val="18"/>
        </w:numPr>
      </w:pPr>
      <w:bookmarkStart w:id="373" w:name="_heading=h.1qoc8b1" w:colFirst="0" w:colLast="0"/>
      <w:bookmarkEnd w:id="373"/>
      <w:r w:rsidRPr="00166F55">
        <w:t>NIH Public Access Policy Compliance</w:t>
      </w:r>
    </w:p>
    <w:p w14:paraId="0000024E" w14:textId="77777777" w:rsidR="00DD1D0F" w:rsidRPr="00166F55" w:rsidRDefault="00000000">
      <w:pPr>
        <w:spacing w:before="0" w:after="0"/>
        <w:rPr>
          <w:szCs w:val="24"/>
        </w:rPr>
      </w:pPr>
      <w:bookmarkStart w:id="374" w:name="_heading=h.4anzqyu" w:colFirst="0" w:colLast="0"/>
      <w:bookmarkEnd w:id="374"/>
      <w:r w:rsidRPr="00166F55">
        <w:rPr>
          <w:szCs w:val="24"/>
        </w:rPr>
        <w:t>N/A</w:t>
      </w:r>
    </w:p>
    <w:p w14:paraId="0000024F" w14:textId="77777777" w:rsidR="00DD1D0F" w:rsidRPr="00166F55" w:rsidRDefault="00000000">
      <w:pPr>
        <w:pStyle w:val="Heading2"/>
        <w:numPr>
          <w:ilvl w:val="1"/>
          <w:numId w:val="18"/>
        </w:numPr>
      </w:pPr>
      <w:r w:rsidRPr="00166F55">
        <w:t>Conflict of Interest Policy</w:t>
      </w:r>
    </w:p>
    <w:p w14:paraId="00000250" w14:textId="77777777" w:rsidR="00DD1D0F" w:rsidRPr="00166F55" w:rsidRDefault="00000000">
      <w:pPr>
        <w:rPr>
          <w:i/>
          <w:szCs w:val="24"/>
        </w:rPr>
      </w:pPr>
      <w:r w:rsidRPr="00166F55">
        <w:rPr>
          <w:i/>
          <w:szCs w:val="24"/>
        </w:rPr>
        <w:t xml:space="preserve">This section should include a description of how the study will manage actual or perceived conflicts of interest. </w:t>
      </w:r>
    </w:p>
    <w:p w14:paraId="00000251" w14:textId="77777777" w:rsidR="00DD1D0F" w:rsidRPr="00166F55" w:rsidRDefault="00000000">
      <w:pPr>
        <w:rPr>
          <w:i/>
          <w:szCs w:val="24"/>
        </w:rPr>
      </w:pPr>
      <w:r w:rsidRPr="00166F55">
        <w:rPr>
          <w:i/>
          <w:szCs w:val="24"/>
        </w:rPr>
        <w:t>Example text provided as a guide, customize as needed:</w:t>
      </w:r>
    </w:p>
    <w:p w14:paraId="00000252" w14:textId="77777777" w:rsidR="00DD1D0F" w:rsidRPr="00166F55" w:rsidRDefault="00000000">
      <w:pPr>
        <w:rPr>
          <w:szCs w:val="24"/>
        </w:rPr>
      </w:pPr>
      <w:bookmarkStart w:id="375" w:name="_heading=h.2pta16n" w:colFirst="0" w:colLast="0"/>
      <w:bookmarkEnd w:id="375"/>
      <w:r w:rsidRPr="00166F55">
        <w:rPr>
          <w:szCs w:val="24"/>
        </w:rPr>
        <w:t xml:space="preserve">The independence of this study from any actual or perceived influence is critical.  Therefore, any actual conflict of interest of persons who have a role in the design, conduct, analysis, publication, </w:t>
      </w:r>
      <w:r w:rsidRPr="00166F55">
        <w:rPr>
          <w:szCs w:val="24"/>
        </w:rPr>
        <w:lastRenderedPageBreak/>
        <w:t xml:space="preserve">or any aspect of this trial will be disclosed and managed. Furthermore, persons who have a perceived conflict of interest will be required to have such conflicts managed in a way that is appropriate to their participation in the design and conduct of this trial.  </w:t>
      </w:r>
    </w:p>
    <w:p w14:paraId="00000253" w14:textId="77777777" w:rsidR="00DD1D0F" w:rsidRPr="00166F55" w:rsidRDefault="00000000">
      <w:pPr>
        <w:rPr>
          <w:szCs w:val="24"/>
        </w:rPr>
      </w:pPr>
      <w:r w:rsidRPr="00166F55">
        <w:rPr>
          <w:szCs w:val="24"/>
        </w:rPr>
        <w:t>There are no perceived conflicts of interest with the PI or study staff.</w:t>
      </w:r>
    </w:p>
    <w:p w14:paraId="00000254" w14:textId="77777777" w:rsidR="00DD1D0F" w:rsidRPr="00166F55" w:rsidRDefault="00DD1D0F">
      <w:pPr>
        <w:rPr>
          <w:szCs w:val="24"/>
        </w:rPr>
      </w:pPr>
    </w:p>
    <w:p w14:paraId="00000255" w14:textId="77777777" w:rsidR="00DD1D0F" w:rsidRPr="00166F55" w:rsidRDefault="00000000">
      <w:pPr>
        <w:rPr>
          <w:szCs w:val="24"/>
        </w:rPr>
      </w:pPr>
      <w:r w:rsidRPr="00166F55">
        <w:rPr>
          <w:szCs w:val="24"/>
        </w:rPr>
        <w:t>ABBREVIATIONS</w:t>
      </w:r>
    </w:p>
    <w:p w14:paraId="00000256" w14:textId="77777777" w:rsidR="00DD1D0F" w:rsidRPr="00166F55" w:rsidRDefault="00000000">
      <w:pPr>
        <w:rPr>
          <w:i/>
          <w:szCs w:val="24"/>
        </w:rPr>
      </w:pPr>
      <w:r w:rsidRPr="00166F55">
        <w:rPr>
          <w:i/>
          <w:szCs w:val="24"/>
        </w:rPr>
        <w:t>The list below includes abbreviations utilized in this template.  However, this list should be customized for each protocol (i.e., abbreviations not used should be removed and new abbreviations used should be added to this list).</w:t>
      </w:r>
    </w:p>
    <w:tbl>
      <w:tblPr>
        <w:tblStyle w:val="a9"/>
        <w:tblW w:w="7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7"/>
        <w:gridCol w:w="5728"/>
      </w:tblGrid>
      <w:tr w:rsidR="00DD1D0F" w:rsidRPr="00166F55" w14:paraId="71BE8D01" w14:textId="77777777">
        <w:trPr>
          <w:cantSplit/>
          <w:trHeight w:val="144"/>
        </w:trPr>
        <w:tc>
          <w:tcPr>
            <w:tcW w:w="1337" w:type="dxa"/>
            <w:shd w:val="clear" w:color="auto" w:fill="auto"/>
          </w:tcPr>
          <w:p w14:paraId="00000257" w14:textId="77777777" w:rsidR="00DD1D0F" w:rsidRPr="00166F55" w:rsidRDefault="00000000">
            <w:pPr>
              <w:spacing w:before="0" w:after="0"/>
              <w:rPr>
                <w:szCs w:val="24"/>
              </w:rPr>
            </w:pPr>
            <w:r w:rsidRPr="00166F55">
              <w:rPr>
                <w:szCs w:val="24"/>
              </w:rPr>
              <w:t>AE</w:t>
            </w:r>
          </w:p>
        </w:tc>
        <w:tc>
          <w:tcPr>
            <w:tcW w:w="5729" w:type="dxa"/>
            <w:shd w:val="clear" w:color="auto" w:fill="auto"/>
          </w:tcPr>
          <w:p w14:paraId="00000258" w14:textId="77777777" w:rsidR="00DD1D0F" w:rsidRPr="00166F55" w:rsidRDefault="00000000">
            <w:pPr>
              <w:spacing w:before="0" w:after="0"/>
              <w:rPr>
                <w:szCs w:val="24"/>
              </w:rPr>
            </w:pPr>
            <w:r w:rsidRPr="00166F55">
              <w:rPr>
                <w:szCs w:val="24"/>
              </w:rPr>
              <w:t>Adverse Event</w:t>
            </w:r>
          </w:p>
        </w:tc>
      </w:tr>
      <w:tr w:rsidR="00DD1D0F" w:rsidRPr="00166F55" w14:paraId="36344DE2" w14:textId="77777777">
        <w:trPr>
          <w:cantSplit/>
          <w:trHeight w:val="144"/>
        </w:trPr>
        <w:tc>
          <w:tcPr>
            <w:tcW w:w="1337" w:type="dxa"/>
            <w:shd w:val="clear" w:color="auto" w:fill="auto"/>
          </w:tcPr>
          <w:p w14:paraId="00000259" w14:textId="77777777" w:rsidR="00DD1D0F" w:rsidRPr="00166F55" w:rsidRDefault="00000000">
            <w:pPr>
              <w:spacing w:before="0" w:after="0"/>
              <w:rPr>
                <w:szCs w:val="24"/>
              </w:rPr>
            </w:pPr>
            <w:r w:rsidRPr="00166F55">
              <w:rPr>
                <w:szCs w:val="24"/>
              </w:rPr>
              <w:t>ANCOVA</w:t>
            </w:r>
          </w:p>
        </w:tc>
        <w:tc>
          <w:tcPr>
            <w:tcW w:w="5729" w:type="dxa"/>
            <w:shd w:val="clear" w:color="auto" w:fill="auto"/>
          </w:tcPr>
          <w:p w14:paraId="0000025A" w14:textId="77777777" w:rsidR="00DD1D0F" w:rsidRPr="00166F55" w:rsidRDefault="00000000">
            <w:pPr>
              <w:spacing w:before="0" w:after="0"/>
              <w:rPr>
                <w:szCs w:val="24"/>
              </w:rPr>
            </w:pPr>
            <w:r w:rsidRPr="00166F55">
              <w:rPr>
                <w:szCs w:val="24"/>
              </w:rPr>
              <w:t>Analysis of Covariance</w:t>
            </w:r>
          </w:p>
        </w:tc>
      </w:tr>
      <w:tr w:rsidR="00DD1D0F" w:rsidRPr="00166F55" w14:paraId="0F9CADF2" w14:textId="77777777">
        <w:trPr>
          <w:cantSplit/>
          <w:trHeight w:val="144"/>
        </w:trPr>
        <w:tc>
          <w:tcPr>
            <w:tcW w:w="1337" w:type="dxa"/>
            <w:shd w:val="clear" w:color="auto" w:fill="auto"/>
          </w:tcPr>
          <w:p w14:paraId="0000025B" w14:textId="77777777" w:rsidR="00DD1D0F" w:rsidRPr="00166F55" w:rsidRDefault="00000000">
            <w:pPr>
              <w:spacing w:before="0" w:after="0"/>
              <w:rPr>
                <w:szCs w:val="24"/>
              </w:rPr>
            </w:pPr>
            <w:r w:rsidRPr="00166F55">
              <w:rPr>
                <w:szCs w:val="24"/>
              </w:rPr>
              <w:t>CFR</w:t>
            </w:r>
          </w:p>
        </w:tc>
        <w:tc>
          <w:tcPr>
            <w:tcW w:w="5729" w:type="dxa"/>
            <w:shd w:val="clear" w:color="auto" w:fill="auto"/>
          </w:tcPr>
          <w:p w14:paraId="0000025C" w14:textId="77777777" w:rsidR="00DD1D0F" w:rsidRPr="00166F55" w:rsidRDefault="00000000">
            <w:pPr>
              <w:spacing w:before="0" w:after="0"/>
              <w:rPr>
                <w:szCs w:val="24"/>
              </w:rPr>
            </w:pPr>
            <w:r w:rsidRPr="00166F55">
              <w:rPr>
                <w:szCs w:val="24"/>
              </w:rPr>
              <w:t>Code of Federal Regulations</w:t>
            </w:r>
          </w:p>
        </w:tc>
      </w:tr>
      <w:tr w:rsidR="00DD1D0F" w:rsidRPr="00166F55" w14:paraId="08C9E466" w14:textId="77777777">
        <w:trPr>
          <w:cantSplit/>
          <w:trHeight w:val="144"/>
        </w:trPr>
        <w:tc>
          <w:tcPr>
            <w:tcW w:w="1337" w:type="dxa"/>
            <w:shd w:val="clear" w:color="auto" w:fill="auto"/>
          </w:tcPr>
          <w:p w14:paraId="0000025D" w14:textId="77777777" w:rsidR="00DD1D0F" w:rsidRPr="00166F55" w:rsidRDefault="00000000">
            <w:pPr>
              <w:spacing w:before="0" w:after="0"/>
              <w:rPr>
                <w:szCs w:val="24"/>
              </w:rPr>
            </w:pPr>
            <w:r w:rsidRPr="00166F55">
              <w:rPr>
                <w:szCs w:val="24"/>
              </w:rPr>
              <w:t>CLIA</w:t>
            </w:r>
          </w:p>
        </w:tc>
        <w:tc>
          <w:tcPr>
            <w:tcW w:w="5729" w:type="dxa"/>
            <w:shd w:val="clear" w:color="auto" w:fill="auto"/>
          </w:tcPr>
          <w:p w14:paraId="0000025E" w14:textId="77777777" w:rsidR="00DD1D0F" w:rsidRPr="00166F55" w:rsidRDefault="00000000">
            <w:pPr>
              <w:spacing w:before="0" w:after="0"/>
              <w:rPr>
                <w:szCs w:val="24"/>
              </w:rPr>
            </w:pPr>
            <w:r w:rsidRPr="00166F55">
              <w:rPr>
                <w:szCs w:val="24"/>
              </w:rPr>
              <w:t>Clinical Laboratory Improvement Amendments</w:t>
            </w:r>
          </w:p>
        </w:tc>
      </w:tr>
      <w:tr w:rsidR="00DD1D0F" w:rsidRPr="00166F55" w14:paraId="444BDB78" w14:textId="77777777">
        <w:trPr>
          <w:cantSplit/>
          <w:trHeight w:val="144"/>
        </w:trPr>
        <w:tc>
          <w:tcPr>
            <w:tcW w:w="1337" w:type="dxa"/>
            <w:shd w:val="clear" w:color="auto" w:fill="auto"/>
          </w:tcPr>
          <w:p w14:paraId="0000025F" w14:textId="77777777" w:rsidR="00DD1D0F" w:rsidRPr="00166F55" w:rsidRDefault="00000000">
            <w:pPr>
              <w:spacing w:before="0" w:after="0"/>
              <w:rPr>
                <w:szCs w:val="24"/>
              </w:rPr>
            </w:pPr>
            <w:r w:rsidRPr="00166F55">
              <w:rPr>
                <w:szCs w:val="24"/>
              </w:rPr>
              <w:t>CMP</w:t>
            </w:r>
          </w:p>
        </w:tc>
        <w:tc>
          <w:tcPr>
            <w:tcW w:w="5729" w:type="dxa"/>
            <w:shd w:val="clear" w:color="auto" w:fill="auto"/>
          </w:tcPr>
          <w:p w14:paraId="00000260" w14:textId="77777777" w:rsidR="00DD1D0F" w:rsidRPr="00166F55" w:rsidRDefault="00000000">
            <w:pPr>
              <w:spacing w:before="0" w:after="0"/>
              <w:rPr>
                <w:szCs w:val="24"/>
              </w:rPr>
            </w:pPr>
            <w:r w:rsidRPr="00166F55">
              <w:rPr>
                <w:szCs w:val="24"/>
              </w:rPr>
              <w:t>Clinical Monitoring Plan</w:t>
            </w:r>
          </w:p>
        </w:tc>
      </w:tr>
      <w:tr w:rsidR="00DD1D0F" w:rsidRPr="00166F55" w14:paraId="2D2F7033" w14:textId="77777777">
        <w:trPr>
          <w:cantSplit/>
          <w:trHeight w:val="144"/>
        </w:trPr>
        <w:tc>
          <w:tcPr>
            <w:tcW w:w="1337" w:type="dxa"/>
            <w:shd w:val="clear" w:color="auto" w:fill="auto"/>
          </w:tcPr>
          <w:p w14:paraId="00000261" w14:textId="77777777" w:rsidR="00DD1D0F" w:rsidRPr="00166F55" w:rsidRDefault="00000000">
            <w:pPr>
              <w:spacing w:before="0" w:after="0"/>
              <w:rPr>
                <w:szCs w:val="24"/>
              </w:rPr>
            </w:pPr>
            <w:r w:rsidRPr="00166F55">
              <w:rPr>
                <w:szCs w:val="24"/>
              </w:rPr>
              <w:t>COC</w:t>
            </w:r>
          </w:p>
        </w:tc>
        <w:tc>
          <w:tcPr>
            <w:tcW w:w="5729" w:type="dxa"/>
            <w:shd w:val="clear" w:color="auto" w:fill="auto"/>
          </w:tcPr>
          <w:p w14:paraId="00000262" w14:textId="77777777" w:rsidR="00DD1D0F" w:rsidRPr="00166F55" w:rsidRDefault="00000000">
            <w:pPr>
              <w:spacing w:before="0" w:after="0"/>
              <w:rPr>
                <w:szCs w:val="24"/>
              </w:rPr>
            </w:pPr>
            <w:r w:rsidRPr="00166F55">
              <w:rPr>
                <w:szCs w:val="24"/>
              </w:rPr>
              <w:t>Certificate of Confidentiality</w:t>
            </w:r>
          </w:p>
        </w:tc>
      </w:tr>
      <w:tr w:rsidR="00DD1D0F" w:rsidRPr="00166F55" w14:paraId="0FF013B2" w14:textId="77777777">
        <w:trPr>
          <w:cantSplit/>
          <w:trHeight w:val="144"/>
        </w:trPr>
        <w:tc>
          <w:tcPr>
            <w:tcW w:w="1337" w:type="dxa"/>
            <w:shd w:val="clear" w:color="auto" w:fill="auto"/>
          </w:tcPr>
          <w:p w14:paraId="00000263" w14:textId="77777777" w:rsidR="00DD1D0F" w:rsidRPr="00166F55" w:rsidRDefault="00000000">
            <w:pPr>
              <w:spacing w:before="0" w:after="0"/>
              <w:rPr>
                <w:szCs w:val="24"/>
              </w:rPr>
            </w:pPr>
            <w:r w:rsidRPr="00166F55">
              <w:rPr>
                <w:szCs w:val="24"/>
              </w:rPr>
              <w:t>CONSORT</w:t>
            </w:r>
          </w:p>
        </w:tc>
        <w:tc>
          <w:tcPr>
            <w:tcW w:w="5729" w:type="dxa"/>
            <w:shd w:val="clear" w:color="auto" w:fill="auto"/>
          </w:tcPr>
          <w:p w14:paraId="00000264" w14:textId="77777777" w:rsidR="00DD1D0F" w:rsidRPr="00166F55" w:rsidRDefault="00000000">
            <w:pPr>
              <w:spacing w:before="0" w:after="0"/>
              <w:rPr>
                <w:szCs w:val="24"/>
              </w:rPr>
            </w:pPr>
            <w:r w:rsidRPr="00166F55">
              <w:rPr>
                <w:szCs w:val="24"/>
              </w:rPr>
              <w:t>Consolidated Standards of Reporting Trials</w:t>
            </w:r>
          </w:p>
        </w:tc>
      </w:tr>
      <w:tr w:rsidR="00DD1D0F" w:rsidRPr="00166F55" w14:paraId="08304BDD" w14:textId="77777777">
        <w:trPr>
          <w:cantSplit/>
          <w:trHeight w:val="144"/>
        </w:trPr>
        <w:tc>
          <w:tcPr>
            <w:tcW w:w="1337" w:type="dxa"/>
            <w:shd w:val="clear" w:color="auto" w:fill="auto"/>
          </w:tcPr>
          <w:p w14:paraId="00000265" w14:textId="77777777" w:rsidR="00DD1D0F" w:rsidRPr="00166F55" w:rsidRDefault="00000000">
            <w:pPr>
              <w:spacing w:before="0" w:after="0"/>
              <w:rPr>
                <w:szCs w:val="24"/>
              </w:rPr>
            </w:pPr>
            <w:r w:rsidRPr="00166F55">
              <w:rPr>
                <w:szCs w:val="24"/>
              </w:rPr>
              <w:t>CRF</w:t>
            </w:r>
          </w:p>
        </w:tc>
        <w:tc>
          <w:tcPr>
            <w:tcW w:w="5729" w:type="dxa"/>
            <w:shd w:val="clear" w:color="auto" w:fill="auto"/>
          </w:tcPr>
          <w:p w14:paraId="00000266" w14:textId="77777777" w:rsidR="00DD1D0F" w:rsidRPr="00166F55" w:rsidRDefault="00000000">
            <w:pPr>
              <w:spacing w:before="0" w:after="0"/>
              <w:rPr>
                <w:szCs w:val="24"/>
              </w:rPr>
            </w:pPr>
            <w:r w:rsidRPr="00166F55">
              <w:rPr>
                <w:szCs w:val="24"/>
              </w:rPr>
              <w:t>Case Report Form</w:t>
            </w:r>
          </w:p>
        </w:tc>
      </w:tr>
      <w:tr w:rsidR="00DD1D0F" w:rsidRPr="00166F55" w14:paraId="3FDB199A" w14:textId="77777777">
        <w:trPr>
          <w:cantSplit/>
          <w:trHeight w:val="144"/>
        </w:trPr>
        <w:tc>
          <w:tcPr>
            <w:tcW w:w="1337" w:type="dxa"/>
            <w:shd w:val="clear" w:color="auto" w:fill="auto"/>
          </w:tcPr>
          <w:p w14:paraId="00000267" w14:textId="77777777" w:rsidR="00DD1D0F" w:rsidRPr="00166F55" w:rsidRDefault="00000000">
            <w:pPr>
              <w:spacing w:before="0" w:after="0"/>
              <w:rPr>
                <w:szCs w:val="24"/>
              </w:rPr>
            </w:pPr>
            <w:r w:rsidRPr="00166F55">
              <w:rPr>
                <w:szCs w:val="24"/>
              </w:rPr>
              <w:t>DCC</w:t>
            </w:r>
          </w:p>
        </w:tc>
        <w:tc>
          <w:tcPr>
            <w:tcW w:w="5729" w:type="dxa"/>
            <w:shd w:val="clear" w:color="auto" w:fill="auto"/>
          </w:tcPr>
          <w:p w14:paraId="00000268" w14:textId="77777777" w:rsidR="00DD1D0F" w:rsidRPr="00166F55" w:rsidRDefault="00000000">
            <w:pPr>
              <w:spacing w:before="0" w:after="0"/>
              <w:rPr>
                <w:szCs w:val="24"/>
              </w:rPr>
            </w:pPr>
            <w:r w:rsidRPr="00166F55">
              <w:rPr>
                <w:szCs w:val="24"/>
              </w:rPr>
              <w:t>Data Coordinating Center</w:t>
            </w:r>
          </w:p>
        </w:tc>
      </w:tr>
      <w:tr w:rsidR="00DD1D0F" w:rsidRPr="00166F55" w14:paraId="53720B40" w14:textId="77777777">
        <w:trPr>
          <w:cantSplit/>
          <w:trHeight w:val="144"/>
        </w:trPr>
        <w:tc>
          <w:tcPr>
            <w:tcW w:w="1337" w:type="dxa"/>
            <w:shd w:val="clear" w:color="auto" w:fill="auto"/>
          </w:tcPr>
          <w:p w14:paraId="00000269" w14:textId="77777777" w:rsidR="00DD1D0F" w:rsidRPr="00166F55" w:rsidRDefault="00000000">
            <w:pPr>
              <w:spacing w:before="0" w:after="0"/>
              <w:rPr>
                <w:szCs w:val="24"/>
              </w:rPr>
            </w:pPr>
            <w:r w:rsidRPr="00166F55">
              <w:rPr>
                <w:szCs w:val="24"/>
              </w:rPr>
              <w:t>DHHS</w:t>
            </w:r>
          </w:p>
        </w:tc>
        <w:tc>
          <w:tcPr>
            <w:tcW w:w="5729" w:type="dxa"/>
            <w:shd w:val="clear" w:color="auto" w:fill="auto"/>
          </w:tcPr>
          <w:p w14:paraId="0000026A" w14:textId="77777777" w:rsidR="00DD1D0F" w:rsidRPr="00166F55" w:rsidRDefault="00000000">
            <w:pPr>
              <w:spacing w:before="0" w:after="0"/>
              <w:rPr>
                <w:szCs w:val="24"/>
              </w:rPr>
            </w:pPr>
            <w:r w:rsidRPr="00166F55">
              <w:rPr>
                <w:szCs w:val="24"/>
              </w:rPr>
              <w:t>Department of Health and Human Services</w:t>
            </w:r>
          </w:p>
        </w:tc>
      </w:tr>
      <w:tr w:rsidR="00DD1D0F" w:rsidRPr="00166F55" w14:paraId="59267C14" w14:textId="77777777">
        <w:trPr>
          <w:cantSplit/>
          <w:trHeight w:val="144"/>
        </w:trPr>
        <w:tc>
          <w:tcPr>
            <w:tcW w:w="1337" w:type="dxa"/>
            <w:shd w:val="clear" w:color="auto" w:fill="auto"/>
          </w:tcPr>
          <w:p w14:paraId="0000026B" w14:textId="77777777" w:rsidR="00DD1D0F" w:rsidRPr="00166F55" w:rsidRDefault="00000000">
            <w:pPr>
              <w:spacing w:before="0" w:after="0"/>
              <w:rPr>
                <w:szCs w:val="24"/>
              </w:rPr>
            </w:pPr>
            <w:r w:rsidRPr="00166F55">
              <w:rPr>
                <w:szCs w:val="24"/>
              </w:rPr>
              <w:t>DSMB</w:t>
            </w:r>
          </w:p>
        </w:tc>
        <w:tc>
          <w:tcPr>
            <w:tcW w:w="5729" w:type="dxa"/>
            <w:shd w:val="clear" w:color="auto" w:fill="auto"/>
          </w:tcPr>
          <w:p w14:paraId="0000026C" w14:textId="77777777" w:rsidR="00DD1D0F" w:rsidRPr="00166F55" w:rsidRDefault="00000000">
            <w:pPr>
              <w:spacing w:before="0" w:after="0"/>
              <w:rPr>
                <w:szCs w:val="24"/>
              </w:rPr>
            </w:pPr>
            <w:r w:rsidRPr="00166F55">
              <w:rPr>
                <w:szCs w:val="24"/>
              </w:rPr>
              <w:t>Data Safety Monitoring Board</w:t>
            </w:r>
          </w:p>
        </w:tc>
      </w:tr>
      <w:tr w:rsidR="00DD1D0F" w:rsidRPr="00166F55" w14:paraId="3472DF56" w14:textId="77777777">
        <w:trPr>
          <w:cantSplit/>
          <w:trHeight w:val="144"/>
        </w:trPr>
        <w:tc>
          <w:tcPr>
            <w:tcW w:w="1337" w:type="dxa"/>
            <w:shd w:val="clear" w:color="auto" w:fill="auto"/>
          </w:tcPr>
          <w:p w14:paraId="0000026D" w14:textId="77777777" w:rsidR="00DD1D0F" w:rsidRPr="00166F55" w:rsidRDefault="00000000">
            <w:pPr>
              <w:spacing w:before="0" w:after="0"/>
              <w:rPr>
                <w:szCs w:val="24"/>
              </w:rPr>
            </w:pPr>
            <w:r w:rsidRPr="00166F55">
              <w:rPr>
                <w:szCs w:val="24"/>
              </w:rPr>
              <w:t>DRE</w:t>
            </w:r>
          </w:p>
        </w:tc>
        <w:tc>
          <w:tcPr>
            <w:tcW w:w="5729" w:type="dxa"/>
            <w:shd w:val="clear" w:color="auto" w:fill="auto"/>
          </w:tcPr>
          <w:p w14:paraId="0000026E" w14:textId="77777777" w:rsidR="00DD1D0F" w:rsidRPr="00166F55" w:rsidRDefault="00000000">
            <w:pPr>
              <w:spacing w:before="0" w:after="0"/>
              <w:rPr>
                <w:szCs w:val="24"/>
              </w:rPr>
            </w:pPr>
            <w:r w:rsidRPr="00166F55">
              <w:rPr>
                <w:szCs w:val="24"/>
              </w:rPr>
              <w:t>Disease-Related Event</w:t>
            </w:r>
          </w:p>
        </w:tc>
      </w:tr>
      <w:tr w:rsidR="00DD1D0F" w:rsidRPr="00166F55" w14:paraId="35EEB871" w14:textId="77777777">
        <w:trPr>
          <w:cantSplit/>
          <w:trHeight w:val="144"/>
        </w:trPr>
        <w:tc>
          <w:tcPr>
            <w:tcW w:w="1337" w:type="dxa"/>
            <w:shd w:val="clear" w:color="auto" w:fill="auto"/>
          </w:tcPr>
          <w:p w14:paraId="0000026F" w14:textId="77777777" w:rsidR="00DD1D0F" w:rsidRPr="00166F55" w:rsidRDefault="00000000">
            <w:pPr>
              <w:spacing w:before="0" w:after="0"/>
              <w:rPr>
                <w:szCs w:val="24"/>
              </w:rPr>
            </w:pPr>
            <w:r w:rsidRPr="00166F55">
              <w:rPr>
                <w:szCs w:val="24"/>
              </w:rPr>
              <w:t>EC</w:t>
            </w:r>
          </w:p>
        </w:tc>
        <w:tc>
          <w:tcPr>
            <w:tcW w:w="5729" w:type="dxa"/>
            <w:shd w:val="clear" w:color="auto" w:fill="auto"/>
          </w:tcPr>
          <w:p w14:paraId="00000270" w14:textId="77777777" w:rsidR="00DD1D0F" w:rsidRPr="00166F55" w:rsidRDefault="00000000">
            <w:pPr>
              <w:spacing w:before="0" w:after="0"/>
              <w:rPr>
                <w:szCs w:val="24"/>
              </w:rPr>
            </w:pPr>
            <w:r w:rsidRPr="00166F55">
              <w:rPr>
                <w:szCs w:val="24"/>
              </w:rPr>
              <w:t>Ethics Committee</w:t>
            </w:r>
          </w:p>
        </w:tc>
      </w:tr>
      <w:tr w:rsidR="00DD1D0F" w:rsidRPr="00166F55" w14:paraId="2226847E" w14:textId="77777777">
        <w:trPr>
          <w:cantSplit/>
          <w:trHeight w:val="144"/>
        </w:trPr>
        <w:tc>
          <w:tcPr>
            <w:tcW w:w="1337" w:type="dxa"/>
            <w:shd w:val="clear" w:color="auto" w:fill="auto"/>
          </w:tcPr>
          <w:p w14:paraId="00000271" w14:textId="77777777" w:rsidR="00DD1D0F" w:rsidRPr="00166F55" w:rsidRDefault="00000000">
            <w:pPr>
              <w:spacing w:before="0" w:after="0"/>
              <w:rPr>
                <w:szCs w:val="24"/>
              </w:rPr>
            </w:pPr>
            <w:r w:rsidRPr="00166F55">
              <w:rPr>
                <w:szCs w:val="24"/>
              </w:rPr>
              <w:t>eCRF</w:t>
            </w:r>
          </w:p>
        </w:tc>
        <w:tc>
          <w:tcPr>
            <w:tcW w:w="5729" w:type="dxa"/>
            <w:shd w:val="clear" w:color="auto" w:fill="auto"/>
          </w:tcPr>
          <w:p w14:paraId="00000272" w14:textId="77777777" w:rsidR="00DD1D0F" w:rsidRPr="00166F55" w:rsidRDefault="00000000">
            <w:pPr>
              <w:spacing w:before="0" w:after="0"/>
              <w:rPr>
                <w:szCs w:val="24"/>
              </w:rPr>
            </w:pPr>
            <w:r w:rsidRPr="00166F55">
              <w:rPr>
                <w:szCs w:val="24"/>
              </w:rPr>
              <w:t>Electronic Case Report Forms</w:t>
            </w:r>
          </w:p>
        </w:tc>
      </w:tr>
      <w:tr w:rsidR="00DD1D0F" w:rsidRPr="00166F55" w14:paraId="3AB5AD84" w14:textId="77777777">
        <w:trPr>
          <w:cantSplit/>
          <w:trHeight w:val="144"/>
        </w:trPr>
        <w:tc>
          <w:tcPr>
            <w:tcW w:w="1337" w:type="dxa"/>
            <w:shd w:val="clear" w:color="auto" w:fill="auto"/>
          </w:tcPr>
          <w:p w14:paraId="00000273" w14:textId="77777777" w:rsidR="00DD1D0F" w:rsidRPr="00166F55" w:rsidRDefault="00000000">
            <w:pPr>
              <w:spacing w:before="0" w:after="0"/>
              <w:rPr>
                <w:szCs w:val="24"/>
              </w:rPr>
            </w:pPr>
            <w:r w:rsidRPr="00166F55">
              <w:rPr>
                <w:szCs w:val="24"/>
              </w:rPr>
              <w:t>FDA</w:t>
            </w:r>
          </w:p>
        </w:tc>
        <w:tc>
          <w:tcPr>
            <w:tcW w:w="5729" w:type="dxa"/>
            <w:shd w:val="clear" w:color="auto" w:fill="auto"/>
          </w:tcPr>
          <w:p w14:paraId="00000274" w14:textId="77777777" w:rsidR="00DD1D0F" w:rsidRPr="00166F55" w:rsidRDefault="00000000">
            <w:pPr>
              <w:spacing w:before="0" w:after="0"/>
              <w:rPr>
                <w:szCs w:val="24"/>
              </w:rPr>
            </w:pPr>
            <w:r w:rsidRPr="00166F55">
              <w:rPr>
                <w:szCs w:val="24"/>
              </w:rPr>
              <w:t>Food and Drug Administration</w:t>
            </w:r>
          </w:p>
        </w:tc>
      </w:tr>
      <w:tr w:rsidR="00DD1D0F" w:rsidRPr="00166F55" w14:paraId="66CE6F53" w14:textId="77777777">
        <w:trPr>
          <w:cantSplit/>
          <w:trHeight w:val="144"/>
        </w:trPr>
        <w:tc>
          <w:tcPr>
            <w:tcW w:w="1337" w:type="dxa"/>
            <w:shd w:val="clear" w:color="auto" w:fill="auto"/>
          </w:tcPr>
          <w:p w14:paraId="00000275" w14:textId="77777777" w:rsidR="00DD1D0F" w:rsidRPr="00166F55" w:rsidRDefault="00000000">
            <w:pPr>
              <w:spacing w:before="0" w:after="0"/>
              <w:rPr>
                <w:szCs w:val="24"/>
              </w:rPr>
            </w:pPr>
            <w:r w:rsidRPr="00166F55">
              <w:rPr>
                <w:szCs w:val="24"/>
              </w:rPr>
              <w:t>FDAAA</w:t>
            </w:r>
          </w:p>
        </w:tc>
        <w:tc>
          <w:tcPr>
            <w:tcW w:w="5729" w:type="dxa"/>
            <w:shd w:val="clear" w:color="auto" w:fill="auto"/>
          </w:tcPr>
          <w:p w14:paraId="00000276" w14:textId="77777777" w:rsidR="00DD1D0F" w:rsidRPr="00166F55" w:rsidRDefault="00000000">
            <w:pPr>
              <w:spacing w:before="0" w:after="0"/>
              <w:rPr>
                <w:szCs w:val="24"/>
              </w:rPr>
            </w:pPr>
            <w:r w:rsidRPr="00166F55">
              <w:rPr>
                <w:szCs w:val="24"/>
              </w:rPr>
              <w:t>Food and Drug Administration Amendments Act of 2007</w:t>
            </w:r>
          </w:p>
        </w:tc>
      </w:tr>
      <w:tr w:rsidR="00DD1D0F" w:rsidRPr="00166F55" w14:paraId="1891C335" w14:textId="77777777">
        <w:trPr>
          <w:cantSplit/>
          <w:trHeight w:val="144"/>
        </w:trPr>
        <w:tc>
          <w:tcPr>
            <w:tcW w:w="1337" w:type="dxa"/>
            <w:shd w:val="clear" w:color="auto" w:fill="auto"/>
          </w:tcPr>
          <w:p w14:paraId="00000277" w14:textId="77777777" w:rsidR="00DD1D0F" w:rsidRPr="00166F55" w:rsidRDefault="00000000">
            <w:pPr>
              <w:spacing w:before="0" w:after="0"/>
              <w:rPr>
                <w:szCs w:val="24"/>
              </w:rPr>
            </w:pPr>
            <w:r w:rsidRPr="00166F55">
              <w:rPr>
                <w:szCs w:val="24"/>
              </w:rPr>
              <w:t>FFR</w:t>
            </w:r>
          </w:p>
        </w:tc>
        <w:tc>
          <w:tcPr>
            <w:tcW w:w="5729" w:type="dxa"/>
            <w:shd w:val="clear" w:color="auto" w:fill="auto"/>
          </w:tcPr>
          <w:p w14:paraId="00000278" w14:textId="77777777" w:rsidR="00DD1D0F" w:rsidRPr="00166F55" w:rsidRDefault="00000000">
            <w:pPr>
              <w:spacing w:before="0" w:after="0"/>
              <w:rPr>
                <w:szCs w:val="24"/>
              </w:rPr>
            </w:pPr>
            <w:r w:rsidRPr="00166F55">
              <w:rPr>
                <w:szCs w:val="24"/>
              </w:rPr>
              <w:t>Federal Financial Report</w:t>
            </w:r>
          </w:p>
        </w:tc>
      </w:tr>
      <w:tr w:rsidR="00DD1D0F" w:rsidRPr="00166F55" w14:paraId="2AFA8BFE" w14:textId="77777777">
        <w:trPr>
          <w:cantSplit/>
          <w:trHeight w:val="144"/>
        </w:trPr>
        <w:tc>
          <w:tcPr>
            <w:tcW w:w="1337" w:type="dxa"/>
            <w:shd w:val="clear" w:color="auto" w:fill="auto"/>
          </w:tcPr>
          <w:p w14:paraId="00000279" w14:textId="77777777" w:rsidR="00DD1D0F" w:rsidRPr="00166F55" w:rsidRDefault="00000000">
            <w:pPr>
              <w:spacing w:before="0" w:after="0"/>
              <w:rPr>
                <w:szCs w:val="24"/>
              </w:rPr>
            </w:pPr>
            <w:r w:rsidRPr="00166F55">
              <w:rPr>
                <w:szCs w:val="24"/>
              </w:rPr>
              <w:t>GCP</w:t>
            </w:r>
          </w:p>
        </w:tc>
        <w:tc>
          <w:tcPr>
            <w:tcW w:w="5729" w:type="dxa"/>
            <w:shd w:val="clear" w:color="auto" w:fill="auto"/>
          </w:tcPr>
          <w:p w14:paraId="0000027A" w14:textId="77777777" w:rsidR="00DD1D0F" w:rsidRPr="00166F55" w:rsidRDefault="00000000">
            <w:pPr>
              <w:spacing w:before="0" w:after="0"/>
              <w:rPr>
                <w:szCs w:val="24"/>
              </w:rPr>
            </w:pPr>
            <w:r w:rsidRPr="00166F55">
              <w:rPr>
                <w:szCs w:val="24"/>
              </w:rPr>
              <w:t>Good Clinical Practice</w:t>
            </w:r>
          </w:p>
        </w:tc>
      </w:tr>
      <w:tr w:rsidR="00DD1D0F" w:rsidRPr="00166F55" w14:paraId="68D94A8A" w14:textId="77777777">
        <w:trPr>
          <w:cantSplit/>
          <w:trHeight w:val="144"/>
        </w:trPr>
        <w:tc>
          <w:tcPr>
            <w:tcW w:w="1337" w:type="dxa"/>
            <w:shd w:val="clear" w:color="auto" w:fill="auto"/>
          </w:tcPr>
          <w:p w14:paraId="0000027B" w14:textId="77777777" w:rsidR="00DD1D0F" w:rsidRPr="00166F55" w:rsidRDefault="00000000">
            <w:pPr>
              <w:spacing w:before="0" w:after="0"/>
              <w:rPr>
                <w:szCs w:val="24"/>
              </w:rPr>
            </w:pPr>
            <w:r w:rsidRPr="00166F55">
              <w:rPr>
                <w:szCs w:val="24"/>
              </w:rPr>
              <w:t>GLP</w:t>
            </w:r>
          </w:p>
        </w:tc>
        <w:tc>
          <w:tcPr>
            <w:tcW w:w="5729" w:type="dxa"/>
            <w:shd w:val="clear" w:color="auto" w:fill="auto"/>
          </w:tcPr>
          <w:p w14:paraId="0000027C" w14:textId="77777777" w:rsidR="00DD1D0F" w:rsidRPr="00166F55" w:rsidRDefault="00000000">
            <w:pPr>
              <w:spacing w:before="0" w:after="0"/>
              <w:rPr>
                <w:szCs w:val="24"/>
              </w:rPr>
            </w:pPr>
            <w:r w:rsidRPr="00166F55">
              <w:rPr>
                <w:szCs w:val="24"/>
              </w:rPr>
              <w:t>Good Laboratory Practices</w:t>
            </w:r>
          </w:p>
        </w:tc>
      </w:tr>
      <w:tr w:rsidR="00DD1D0F" w:rsidRPr="00166F55" w14:paraId="730D83F8" w14:textId="77777777">
        <w:trPr>
          <w:cantSplit/>
          <w:trHeight w:val="144"/>
        </w:trPr>
        <w:tc>
          <w:tcPr>
            <w:tcW w:w="1337" w:type="dxa"/>
            <w:shd w:val="clear" w:color="auto" w:fill="auto"/>
          </w:tcPr>
          <w:p w14:paraId="0000027D" w14:textId="77777777" w:rsidR="00DD1D0F" w:rsidRPr="00166F55" w:rsidRDefault="00000000">
            <w:pPr>
              <w:spacing w:before="0" w:after="0"/>
              <w:rPr>
                <w:szCs w:val="24"/>
              </w:rPr>
            </w:pPr>
            <w:r w:rsidRPr="00166F55">
              <w:rPr>
                <w:szCs w:val="24"/>
              </w:rPr>
              <w:t>GMP</w:t>
            </w:r>
          </w:p>
        </w:tc>
        <w:tc>
          <w:tcPr>
            <w:tcW w:w="5729" w:type="dxa"/>
            <w:shd w:val="clear" w:color="auto" w:fill="auto"/>
          </w:tcPr>
          <w:p w14:paraId="0000027E" w14:textId="77777777" w:rsidR="00DD1D0F" w:rsidRPr="00166F55" w:rsidRDefault="00000000">
            <w:pPr>
              <w:spacing w:before="0" w:after="0"/>
              <w:rPr>
                <w:szCs w:val="24"/>
              </w:rPr>
            </w:pPr>
            <w:r w:rsidRPr="00166F55">
              <w:rPr>
                <w:szCs w:val="24"/>
              </w:rPr>
              <w:t>Good Manufacturing Practices</w:t>
            </w:r>
          </w:p>
        </w:tc>
      </w:tr>
      <w:tr w:rsidR="00DD1D0F" w:rsidRPr="00166F55" w14:paraId="688CBA40" w14:textId="77777777">
        <w:trPr>
          <w:cantSplit/>
          <w:trHeight w:val="144"/>
        </w:trPr>
        <w:tc>
          <w:tcPr>
            <w:tcW w:w="1337" w:type="dxa"/>
            <w:shd w:val="clear" w:color="auto" w:fill="auto"/>
          </w:tcPr>
          <w:p w14:paraId="0000027F" w14:textId="77777777" w:rsidR="00DD1D0F" w:rsidRPr="00166F55" w:rsidRDefault="00000000">
            <w:pPr>
              <w:spacing w:before="0" w:after="0"/>
              <w:rPr>
                <w:szCs w:val="24"/>
              </w:rPr>
            </w:pPr>
            <w:r w:rsidRPr="00166F55">
              <w:rPr>
                <w:szCs w:val="24"/>
              </w:rPr>
              <w:t>GWAS</w:t>
            </w:r>
          </w:p>
        </w:tc>
        <w:tc>
          <w:tcPr>
            <w:tcW w:w="5729" w:type="dxa"/>
            <w:shd w:val="clear" w:color="auto" w:fill="auto"/>
          </w:tcPr>
          <w:p w14:paraId="00000280" w14:textId="77777777" w:rsidR="00DD1D0F" w:rsidRPr="00166F55" w:rsidRDefault="00000000">
            <w:pPr>
              <w:spacing w:before="0" w:after="0"/>
              <w:rPr>
                <w:szCs w:val="24"/>
              </w:rPr>
            </w:pPr>
            <w:r w:rsidRPr="00166F55">
              <w:rPr>
                <w:szCs w:val="24"/>
              </w:rPr>
              <w:t>Genome-Wide Association Studies</w:t>
            </w:r>
          </w:p>
        </w:tc>
      </w:tr>
      <w:tr w:rsidR="00DD1D0F" w:rsidRPr="00166F55" w14:paraId="79D21E82" w14:textId="77777777">
        <w:trPr>
          <w:cantSplit/>
          <w:trHeight w:val="144"/>
        </w:trPr>
        <w:tc>
          <w:tcPr>
            <w:tcW w:w="1337" w:type="dxa"/>
            <w:shd w:val="clear" w:color="auto" w:fill="auto"/>
          </w:tcPr>
          <w:p w14:paraId="00000281" w14:textId="77777777" w:rsidR="00DD1D0F" w:rsidRPr="00166F55" w:rsidRDefault="00000000">
            <w:pPr>
              <w:spacing w:before="0" w:after="0"/>
              <w:rPr>
                <w:szCs w:val="24"/>
              </w:rPr>
            </w:pPr>
            <w:r w:rsidRPr="00166F55">
              <w:rPr>
                <w:szCs w:val="24"/>
              </w:rPr>
              <w:t>HIPAA</w:t>
            </w:r>
          </w:p>
        </w:tc>
        <w:tc>
          <w:tcPr>
            <w:tcW w:w="5729" w:type="dxa"/>
            <w:shd w:val="clear" w:color="auto" w:fill="auto"/>
          </w:tcPr>
          <w:p w14:paraId="00000282" w14:textId="77777777" w:rsidR="00DD1D0F" w:rsidRPr="00166F55" w:rsidRDefault="00000000">
            <w:pPr>
              <w:spacing w:before="0" w:after="0"/>
              <w:rPr>
                <w:szCs w:val="24"/>
              </w:rPr>
            </w:pPr>
            <w:r w:rsidRPr="00166F55">
              <w:rPr>
                <w:szCs w:val="24"/>
              </w:rPr>
              <w:t xml:space="preserve">Health Insurance Portability and Accountability Act </w:t>
            </w:r>
          </w:p>
        </w:tc>
      </w:tr>
      <w:tr w:rsidR="00DD1D0F" w:rsidRPr="00166F55" w14:paraId="0CE96BB3" w14:textId="77777777">
        <w:trPr>
          <w:cantSplit/>
          <w:trHeight w:val="144"/>
        </w:trPr>
        <w:tc>
          <w:tcPr>
            <w:tcW w:w="1337" w:type="dxa"/>
            <w:shd w:val="clear" w:color="auto" w:fill="auto"/>
          </w:tcPr>
          <w:p w14:paraId="00000283" w14:textId="77777777" w:rsidR="00DD1D0F" w:rsidRPr="00166F55" w:rsidRDefault="00000000">
            <w:pPr>
              <w:spacing w:before="0" w:after="0"/>
              <w:rPr>
                <w:szCs w:val="24"/>
              </w:rPr>
            </w:pPr>
            <w:r w:rsidRPr="00166F55">
              <w:rPr>
                <w:szCs w:val="24"/>
              </w:rPr>
              <w:t>HR</w:t>
            </w:r>
          </w:p>
        </w:tc>
        <w:tc>
          <w:tcPr>
            <w:tcW w:w="5729" w:type="dxa"/>
            <w:shd w:val="clear" w:color="auto" w:fill="auto"/>
          </w:tcPr>
          <w:p w14:paraId="00000284" w14:textId="77777777" w:rsidR="00DD1D0F" w:rsidRPr="00166F55" w:rsidRDefault="00000000">
            <w:pPr>
              <w:spacing w:before="0" w:after="0"/>
              <w:rPr>
                <w:szCs w:val="24"/>
              </w:rPr>
            </w:pPr>
            <w:r w:rsidRPr="00166F55">
              <w:rPr>
                <w:szCs w:val="24"/>
              </w:rPr>
              <w:t>Heart Rate</w:t>
            </w:r>
          </w:p>
        </w:tc>
      </w:tr>
      <w:tr w:rsidR="00DD1D0F" w:rsidRPr="00166F55" w14:paraId="71D558EA" w14:textId="77777777">
        <w:trPr>
          <w:cantSplit/>
          <w:trHeight w:val="144"/>
        </w:trPr>
        <w:tc>
          <w:tcPr>
            <w:tcW w:w="1337" w:type="dxa"/>
            <w:shd w:val="clear" w:color="auto" w:fill="auto"/>
          </w:tcPr>
          <w:p w14:paraId="00000285" w14:textId="77777777" w:rsidR="00DD1D0F" w:rsidRPr="00166F55" w:rsidRDefault="00000000">
            <w:pPr>
              <w:spacing w:before="0" w:after="0"/>
              <w:rPr>
                <w:szCs w:val="24"/>
              </w:rPr>
            </w:pPr>
            <w:r w:rsidRPr="00166F55">
              <w:rPr>
                <w:szCs w:val="24"/>
              </w:rPr>
              <w:t>IB</w:t>
            </w:r>
          </w:p>
        </w:tc>
        <w:tc>
          <w:tcPr>
            <w:tcW w:w="5729" w:type="dxa"/>
            <w:shd w:val="clear" w:color="auto" w:fill="auto"/>
          </w:tcPr>
          <w:p w14:paraId="00000286" w14:textId="77777777" w:rsidR="00DD1D0F" w:rsidRPr="00166F55" w:rsidRDefault="00000000">
            <w:pPr>
              <w:spacing w:before="0" w:after="0"/>
              <w:rPr>
                <w:szCs w:val="24"/>
              </w:rPr>
            </w:pPr>
            <w:r w:rsidRPr="00166F55">
              <w:rPr>
                <w:szCs w:val="24"/>
              </w:rPr>
              <w:t>Investigator’s Brochure</w:t>
            </w:r>
          </w:p>
        </w:tc>
      </w:tr>
      <w:tr w:rsidR="00DD1D0F" w:rsidRPr="00166F55" w14:paraId="20C0ED44" w14:textId="77777777">
        <w:trPr>
          <w:cantSplit/>
          <w:trHeight w:val="144"/>
        </w:trPr>
        <w:tc>
          <w:tcPr>
            <w:tcW w:w="1337" w:type="dxa"/>
            <w:shd w:val="clear" w:color="auto" w:fill="auto"/>
          </w:tcPr>
          <w:p w14:paraId="00000287" w14:textId="77777777" w:rsidR="00DD1D0F" w:rsidRPr="00166F55" w:rsidRDefault="00000000">
            <w:pPr>
              <w:spacing w:before="0" w:after="0"/>
              <w:rPr>
                <w:szCs w:val="24"/>
              </w:rPr>
            </w:pPr>
            <w:r w:rsidRPr="00166F55">
              <w:rPr>
                <w:szCs w:val="24"/>
              </w:rPr>
              <w:t>ICH</w:t>
            </w:r>
          </w:p>
        </w:tc>
        <w:tc>
          <w:tcPr>
            <w:tcW w:w="5729" w:type="dxa"/>
            <w:shd w:val="clear" w:color="auto" w:fill="auto"/>
          </w:tcPr>
          <w:p w14:paraId="00000288" w14:textId="77777777" w:rsidR="00DD1D0F" w:rsidRPr="00166F55" w:rsidRDefault="00000000">
            <w:pPr>
              <w:spacing w:before="0" w:after="0"/>
              <w:rPr>
                <w:szCs w:val="24"/>
              </w:rPr>
            </w:pPr>
            <w:r w:rsidRPr="00166F55">
              <w:rPr>
                <w:szCs w:val="24"/>
              </w:rPr>
              <w:t xml:space="preserve">International Council on </w:t>
            </w:r>
            <w:proofErr w:type="spellStart"/>
            <w:r w:rsidRPr="00166F55">
              <w:rPr>
                <w:szCs w:val="24"/>
              </w:rPr>
              <w:t>Harmonisation</w:t>
            </w:r>
            <w:proofErr w:type="spellEnd"/>
            <w:r w:rsidRPr="00166F55">
              <w:rPr>
                <w:szCs w:val="24"/>
              </w:rPr>
              <w:t xml:space="preserve"> </w:t>
            </w:r>
          </w:p>
        </w:tc>
      </w:tr>
      <w:tr w:rsidR="00DD1D0F" w:rsidRPr="00166F55" w14:paraId="245AFE88" w14:textId="77777777">
        <w:trPr>
          <w:cantSplit/>
          <w:trHeight w:val="144"/>
        </w:trPr>
        <w:tc>
          <w:tcPr>
            <w:tcW w:w="1337" w:type="dxa"/>
            <w:shd w:val="clear" w:color="auto" w:fill="auto"/>
          </w:tcPr>
          <w:p w14:paraId="00000289" w14:textId="77777777" w:rsidR="00DD1D0F" w:rsidRPr="00166F55" w:rsidRDefault="00000000">
            <w:pPr>
              <w:spacing w:before="0" w:after="0"/>
              <w:rPr>
                <w:szCs w:val="24"/>
              </w:rPr>
            </w:pPr>
            <w:r w:rsidRPr="00166F55">
              <w:rPr>
                <w:szCs w:val="24"/>
              </w:rPr>
              <w:t>ICMJE</w:t>
            </w:r>
          </w:p>
        </w:tc>
        <w:tc>
          <w:tcPr>
            <w:tcW w:w="5729" w:type="dxa"/>
            <w:shd w:val="clear" w:color="auto" w:fill="auto"/>
          </w:tcPr>
          <w:p w14:paraId="0000028A" w14:textId="77777777" w:rsidR="00DD1D0F" w:rsidRPr="00166F55" w:rsidRDefault="00000000">
            <w:pPr>
              <w:spacing w:before="0" w:after="0"/>
              <w:rPr>
                <w:szCs w:val="24"/>
              </w:rPr>
            </w:pPr>
            <w:r w:rsidRPr="00166F55">
              <w:rPr>
                <w:szCs w:val="24"/>
              </w:rPr>
              <w:t>International Committee of Medical Journal Editors</w:t>
            </w:r>
          </w:p>
        </w:tc>
      </w:tr>
      <w:tr w:rsidR="00DD1D0F" w:rsidRPr="00166F55" w14:paraId="51E35D0E" w14:textId="77777777">
        <w:trPr>
          <w:cantSplit/>
          <w:trHeight w:val="144"/>
        </w:trPr>
        <w:tc>
          <w:tcPr>
            <w:tcW w:w="1337" w:type="dxa"/>
            <w:shd w:val="clear" w:color="auto" w:fill="auto"/>
          </w:tcPr>
          <w:p w14:paraId="0000028B" w14:textId="77777777" w:rsidR="00DD1D0F" w:rsidRPr="00166F55" w:rsidRDefault="00000000">
            <w:pPr>
              <w:spacing w:before="0" w:after="0"/>
              <w:rPr>
                <w:szCs w:val="24"/>
              </w:rPr>
            </w:pPr>
            <w:r w:rsidRPr="00166F55">
              <w:rPr>
                <w:szCs w:val="24"/>
              </w:rPr>
              <w:t>IDE</w:t>
            </w:r>
          </w:p>
        </w:tc>
        <w:tc>
          <w:tcPr>
            <w:tcW w:w="5729" w:type="dxa"/>
            <w:shd w:val="clear" w:color="auto" w:fill="auto"/>
          </w:tcPr>
          <w:p w14:paraId="0000028C" w14:textId="77777777" w:rsidR="00DD1D0F" w:rsidRPr="00166F55" w:rsidRDefault="00000000">
            <w:pPr>
              <w:spacing w:before="0" w:after="0"/>
              <w:rPr>
                <w:szCs w:val="24"/>
              </w:rPr>
            </w:pPr>
            <w:r w:rsidRPr="00166F55">
              <w:rPr>
                <w:szCs w:val="24"/>
              </w:rPr>
              <w:t>Investigational Device Exemption</w:t>
            </w:r>
          </w:p>
        </w:tc>
      </w:tr>
      <w:tr w:rsidR="00DD1D0F" w:rsidRPr="00166F55" w14:paraId="1A75BE07" w14:textId="77777777">
        <w:trPr>
          <w:cantSplit/>
          <w:trHeight w:val="144"/>
        </w:trPr>
        <w:tc>
          <w:tcPr>
            <w:tcW w:w="1337" w:type="dxa"/>
            <w:shd w:val="clear" w:color="auto" w:fill="auto"/>
          </w:tcPr>
          <w:p w14:paraId="0000028D" w14:textId="77777777" w:rsidR="00DD1D0F" w:rsidRPr="00166F55" w:rsidRDefault="00000000">
            <w:pPr>
              <w:spacing w:before="0" w:after="0"/>
              <w:rPr>
                <w:szCs w:val="24"/>
              </w:rPr>
            </w:pPr>
            <w:r w:rsidRPr="00166F55">
              <w:rPr>
                <w:szCs w:val="24"/>
              </w:rPr>
              <w:t>IND</w:t>
            </w:r>
          </w:p>
        </w:tc>
        <w:tc>
          <w:tcPr>
            <w:tcW w:w="5729" w:type="dxa"/>
            <w:shd w:val="clear" w:color="auto" w:fill="auto"/>
          </w:tcPr>
          <w:p w14:paraId="0000028E" w14:textId="77777777" w:rsidR="00DD1D0F" w:rsidRPr="00166F55" w:rsidRDefault="00000000">
            <w:pPr>
              <w:spacing w:before="0" w:after="0"/>
              <w:rPr>
                <w:szCs w:val="24"/>
              </w:rPr>
            </w:pPr>
            <w:r w:rsidRPr="00166F55">
              <w:rPr>
                <w:szCs w:val="24"/>
              </w:rPr>
              <w:t>Investigational New Drug Application</w:t>
            </w:r>
          </w:p>
        </w:tc>
      </w:tr>
      <w:tr w:rsidR="00DD1D0F" w:rsidRPr="00166F55" w14:paraId="3207C126" w14:textId="77777777">
        <w:trPr>
          <w:cantSplit/>
          <w:trHeight w:val="144"/>
        </w:trPr>
        <w:tc>
          <w:tcPr>
            <w:tcW w:w="1337" w:type="dxa"/>
            <w:shd w:val="clear" w:color="auto" w:fill="auto"/>
          </w:tcPr>
          <w:p w14:paraId="0000028F" w14:textId="77777777" w:rsidR="00DD1D0F" w:rsidRPr="00166F55" w:rsidRDefault="00000000">
            <w:pPr>
              <w:spacing w:before="0" w:after="0"/>
              <w:rPr>
                <w:szCs w:val="24"/>
              </w:rPr>
            </w:pPr>
            <w:r w:rsidRPr="00166F55">
              <w:rPr>
                <w:szCs w:val="24"/>
              </w:rPr>
              <w:t>IRB</w:t>
            </w:r>
          </w:p>
        </w:tc>
        <w:tc>
          <w:tcPr>
            <w:tcW w:w="5729" w:type="dxa"/>
            <w:shd w:val="clear" w:color="auto" w:fill="auto"/>
          </w:tcPr>
          <w:p w14:paraId="00000290" w14:textId="77777777" w:rsidR="00DD1D0F" w:rsidRPr="00166F55" w:rsidRDefault="00000000">
            <w:pPr>
              <w:spacing w:before="0" w:after="0"/>
              <w:rPr>
                <w:szCs w:val="24"/>
              </w:rPr>
            </w:pPr>
            <w:r w:rsidRPr="00166F55">
              <w:rPr>
                <w:szCs w:val="24"/>
              </w:rPr>
              <w:t>Institutional Review Board</w:t>
            </w:r>
          </w:p>
        </w:tc>
      </w:tr>
      <w:tr w:rsidR="00DD1D0F" w:rsidRPr="00166F55" w14:paraId="6E89A7E4" w14:textId="77777777">
        <w:trPr>
          <w:cantSplit/>
          <w:trHeight w:val="144"/>
        </w:trPr>
        <w:tc>
          <w:tcPr>
            <w:tcW w:w="1337" w:type="dxa"/>
            <w:shd w:val="clear" w:color="auto" w:fill="auto"/>
          </w:tcPr>
          <w:p w14:paraId="00000291" w14:textId="77777777" w:rsidR="00DD1D0F" w:rsidRPr="00166F55" w:rsidRDefault="00000000">
            <w:pPr>
              <w:spacing w:before="0" w:after="0"/>
              <w:rPr>
                <w:szCs w:val="24"/>
              </w:rPr>
            </w:pPr>
            <w:r w:rsidRPr="00166F55">
              <w:rPr>
                <w:szCs w:val="24"/>
              </w:rPr>
              <w:t>ISM</w:t>
            </w:r>
          </w:p>
        </w:tc>
        <w:tc>
          <w:tcPr>
            <w:tcW w:w="5729" w:type="dxa"/>
            <w:shd w:val="clear" w:color="auto" w:fill="auto"/>
          </w:tcPr>
          <w:p w14:paraId="00000292" w14:textId="77777777" w:rsidR="00DD1D0F" w:rsidRPr="00166F55" w:rsidRDefault="00000000">
            <w:pPr>
              <w:spacing w:before="0" w:after="0"/>
              <w:rPr>
                <w:szCs w:val="24"/>
              </w:rPr>
            </w:pPr>
            <w:r w:rsidRPr="00166F55">
              <w:rPr>
                <w:szCs w:val="24"/>
              </w:rPr>
              <w:t>Independent Safety Monitor</w:t>
            </w:r>
          </w:p>
        </w:tc>
      </w:tr>
      <w:tr w:rsidR="00DD1D0F" w:rsidRPr="00166F55" w14:paraId="31FAD4E8" w14:textId="77777777">
        <w:trPr>
          <w:cantSplit/>
          <w:trHeight w:val="144"/>
        </w:trPr>
        <w:tc>
          <w:tcPr>
            <w:tcW w:w="1337" w:type="dxa"/>
            <w:shd w:val="clear" w:color="auto" w:fill="auto"/>
          </w:tcPr>
          <w:p w14:paraId="00000293" w14:textId="77777777" w:rsidR="00DD1D0F" w:rsidRPr="00166F55" w:rsidRDefault="00000000">
            <w:pPr>
              <w:spacing w:before="0" w:after="0"/>
              <w:rPr>
                <w:szCs w:val="24"/>
              </w:rPr>
            </w:pPr>
            <w:r w:rsidRPr="00166F55">
              <w:rPr>
                <w:szCs w:val="24"/>
              </w:rPr>
              <w:t>ISO</w:t>
            </w:r>
          </w:p>
        </w:tc>
        <w:tc>
          <w:tcPr>
            <w:tcW w:w="5729" w:type="dxa"/>
            <w:shd w:val="clear" w:color="auto" w:fill="auto"/>
          </w:tcPr>
          <w:p w14:paraId="00000294" w14:textId="77777777" w:rsidR="00DD1D0F" w:rsidRPr="00166F55" w:rsidRDefault="00000000">
            <w:pPr>
              <w:spacing w:before="0" w:after="0"/>
              <w:rPr>
                <w:szCs w:val="24"/>
              </w:rPr>
            </w:pPr>
            <w:r w:rsidRPr="00166F55">
              <w:rPr>
                <w:szCs w:val="24"/>
              </w:rPr>
              <w:t>International Organization for Standardization</w:t>
            </w:r>
          </w:p>
        </w:tc>
      </w:tr>
      <w:tr w:rsidR="00DD1D0F" w:rsidRPr="00166F55" w14:paraId="7EC6A484" w14:textId="77777777">
        <w:trPr>
          <w:cantSplit/>
          <w:trHeight w:val="144"/>
        </w:trPr>
        <w:tc>
          <w:tcPr>
            <w:tcW w:w="1337" w:type="dxa"/>
            <w:shd w:val="clear" w:color="auto" w:fill="auto"/>
          </w:tcPr>
          <w:p w14:paraId="00000295" w14:textId="77777777" w:rsidR="00DD1D0F" w:rsidRPr="00166F55" w:rsidRDefault="00000000">
            <w:pPr>
              <w:spacing w:before="0" w:after="0"/>
              <w:rPr>
                <w:szCs w:val="24"/>
              </w:rPr>
            </w:pPr>
            <w:r w:rsidRPr="00166F55">
              <w:rPr>
                <w:szCs w:val="24"/>
              </w:rPr>
              <w:lastRenderedPageBreak/>
              <w:t>ITT</w:t>
            </w:r>
          </w:p>
        </w:tc>
        <w:tc>
          <w:tcPr>
            <w:tcW w:w="5729" w:type="dxa"/>
            <w:shd w:val="clear" w:color="auto" w:fill="auto"/>
          </w:tcPr>
          <w:p w14:paraId="00000296" w14:textId="77777777" w:rsidR="00DD1D0F" w:rsidRPr="00166F55" w:rsidRDefault="00000000">
            <w:pPr>
              <w:spacing w:before="0" w:after="0"/>
              <w:rPr>
                <w:szCs w:val="24"/>
              </w:rPr>
            </w:pPr>
            <w:r w:rsidRPr="00166F55">
              <w:rPr>
                <w:szCs w:val="24"/>
              </w:rPr>
              <w:t>Intention-To-Treat</w:t>
            </w:r>
          </w:p>
        </w:tc>
      </w:tr>
      <w:tr w:rsidR="00DD1D0F" w:rsidRPr="00166F55" w14:paraId="25A24CCC" w14:textId="77777777">
        <w:trPr>
          <w:cantSplit/>
          <w:trHeight w:val="144"/>
        </w:trPr>
        <w:tc>
          <w:tcPr>
            <w:tcW w:w="1337" w:type="dxa"/>
            <w:shd w:val="clear" w:color="auto" w:fill="auto"/>
          </w:tcPr>
          <w:p w14:paraId="00000297" w14:textId="77777777" w:rsidR="00DD1D0F" w:rsidRPr="00166F55" w:rsidRDefault="00000000">
            <w:pPr>
              <w:spacing w:before="0" w:after="0"/>
              <w:rPr>
                <w:szCs w:val="24"/>
              </w:rPr>
            </w:pPr>
            <w:r w:rsidRPr="00166F55">
              <w:rPr>
                <w:szCs w:val="24"/>
              </w:rPr>
              <w:t>LSMEANS</w:t>
            </w:r>
          </w:p>
        </w:tc>
        <w:tc>
          <w:tcPr>
            <w:tcW w:w="5729" w:type="dxa"/>
            <w:shd w:val="clear" w:color="auto" w:fill="auto"/>
          </w:tcPr>
          <w:p w14:paraId="00000298" w14:textId="77777777" w:rsidR="00DD1D0F" w:rsidRPr="00166F55" w:rsidRDefault="00000000">
            <w:pPr>
              <w:spacing w:before="0" w:after="0"/>
              <w:rPr>
                <w:szCs w:val="24"/>
              </w:rPr>
            </w:pPr>
            <w:r w:rsidRPr="00166F55">
              <w:rPr>
                <w:szCs w:val="24"/>
              </w:rPr>
              <w:t>Least-squares Means</w:t>
            </w:r>
          </w:p>
        </w:tc>
      </w:tr>
      <w:tr w:rsidR="00DD1D0F" w:rsidRPr="00166F55" w14:paraId="5E68F6B7" w14:textId="77777777">
        <w:trPr>
          <w:cantSplit/>
          <w:trHeight w:val="144"/>
        </w:trPr>
        <w:tc>
          <w:tcPr>
            <w:tcW w:w="1337" w:type="dxa"/>
            <w:shd w:val="clear" w:color="auto" w:fill="auto"/>
          </w:tcPr>
          <w:p w14:paraId="00000299" w14:textId="77777777" w:rsidR="00DD1D0F" w:rsidRPr="00166F55" w:rsidRDefault="00000000">
            <w:pPr>
              <w:spacing w:before="0" w:after="0"/>
              <w:rPr>
                <w:szCs w:val="24"/>
              </w:rPr>
            </w:pPr>
            <w:r w:rsidRPr="00166F55">
              <w:rPr>
                <w:szCs w:val="24"/>
              </w:rPr>
              <w:t>MedDRA</w:t>
            </w:r>
          </w:p>
        </w:tc>
        <w:tc>
          <w:tcPr>
            <w:tcW w:w="5729" w:type="dxa"/>
            <w:shd w:val="clear" w:color="auto" w:fill="auto"/>
          </w:tcPr>
          <w:p w14:paraId="0000029A" w14:textId="77777777" w:rsidR="00DD1D0F" w:rsidRPr="00166F55" w:rsidRDefault="00000000">
            <w:pPr>
              <w:spacing w:before="0" w:after="0"/>
              <w:rPr>
                <w:szCs w:val="24"/>
              </w:rPr>
            </w:pPr>
            <w:r w:rsidRPr="00166F55">
              <w:rPr>
                <w:szCs w:val="24"/>
              </w:rPr>
              <w:t>Medical Dictionary for Regulatory Activities</w:t>
            </w:r>
          </w:p>
        </w:tc>
      </w:tr>
      <w:tr w:rsidR="00DD1D0F" w:rsidRPr="00166F55" w14:paraId="7BCDA4B1" w14:textId="77777777">
        <w:trPr>
          <w:cantSplit/>
          <w:trHeight w:val="144"/>
        </w:trPr>
        <w:tc>
          <w:tcPr>
            <w:tcW w:w="1337" w:type="dxa"/>
            <w:shd w:val="clear" w:color="auto" w:fill="auto"/>
          </w:tcPr>
          <w:p w14:paraId="0000029B" w14:textId="77777777" w:rsidR="00DD1D0F" w:rsidRPr="00166F55" w:rsidRDefault="00000000">
            <w:pPr>
              <w:spacing w:before="0" w:after="0"/>
              <w:rPr>
                <w:szCs w:val="24"/>
              </w:rPr>
            </w:pPr>
            <w:r w:rsidRPr="00166F55">
              <w:rPr>
                <w:szCs w:val="24"/>
              </w:rPr>
              <w:t>MOP</w:t>
            </w:r>
          </w:p>
        </w:tc>
        <w:tc>
          <w:tcPr>
            <w:tcW w:w="5729" w:type="dxa"/>
            <w:shd w:val="clear" w:color="auto" w:fill="auto"/>
          </w:tcPr>
          <w:p w14:paraId="0000029C" w14:textId="77777777" w:rsidR="00DD1D0F" w:rsidRPr="00166F55" w:rsidRDefault="00000000">
            <w:pPr>
              <w:spacing w:before="0" w:after="0"/>
              <w:rPr>
                <w:szCs w:val="24"/>
              </w:rPr>
            </w:pPr>
            <w:r w:rsidRPr="00166F55">
              <w:rPr>
                <w:szCs w:val="24"/>
              </w:rPr>
              <w:t>Manual of Procedures</w:t>
            </w:r>
          </w:p>
        </w:tc>
      </w:tr>
      <w:tr w:rsidR="00DD1D0F" w:rsidRPr="00166F55" w14:paraId="1B340ED1" w14:textId="77777777">
        <w:trPr>
          <w:cantSplit/>
          <w:trHeight w:val="144"/>
        </w:trPr>
        <w:tc>
          <w:tcPr>
            <w:tcW w:w="1337" w:type="dxa"/>
            <w:shd w:val="clear" w:color="auto" w:fill="auto"/>
          </w:tcPr>
          <w:p w14:paraId="0000029D" w14:textId="77777777" w:rsidR="00DD1D0F" w:rsidRPr="00166F55" w:rsidRDefault="00000000">
            <w:pPr>
              <w:spacing w:before="0" w:after="0"/>
              <w:rPr>
                <w:szCs w:val="24"/>
              </w:rPr>
            </w:pPr>
            <w:r w:rsidRPr="00166F55">
              <w:rPr>
                <w:szCs w:val="24"/>
              </w:rPr>
              <w:t>MSDS</w:t>
            </w:r>
          </w:p>
        </w:tc>
        <w:tc>
          <w:tcPr>
            <w:tcW w:w="5729" w:type="dxa"/>
            <w:shd w:val="clear" w:color="auto" w:fill="auto"/>
          </w:tcPr>
          <w:p w14:paraId="0000029E" w14:textId="77777777" w:rsidR="00DD1D0F" w:rsidRPr="00166F55" w:rsidRDefault="00000000">
            <w:pPr>
              <w:spacing w:before="0" w:after="0"/>
              <w:rPr>
                <w:szCs w:val="24"/>
              </w:rPr>
            </w:pPr>
            <w:r w:rsidRPr="00166F55">
              <w:rPr>
                <w:szCs w:val="24"/>
              </w:rPr>
              <w:t>Material Safety Data Sheet</w:t>
            </w:r>
          </w:p>
        </w:tc>
      </w:tr>
      <w:tr w:rsidR="00DD1D0F" w:rsidRPr="00166F55" w14:paraId="37292CC9" w14:textId="77777777">
        <w:trPr>
          <w:cantSplit/>
          <w:trHeight w:val="144"/>
        </w:trPr>
        <w:tc>
          <w:tcPr>
            <w:tcW w:w="1337" w:type="dxa"/>
            <w:shd w:val="clear" w:color="auto" w:fill="auto"/>
          </w:tcPr>
          <w:p w14:paraId="0000029F" w14:textId="77777777" w:rsidR="00DD1D0F" w:rsidRPr="00166F55" w:rsidRDefault="00000000">
            <w:pPr>
              <w:spacing w:before="0" w:after="0"/>
              <w:rPr>
                <w:szCs w:val="24"/>
              </w:rPr>
            </w:pPr>
            <w:r w:rsidRPr="00166F55">
              <w:rPr>
                <w:szCs w:val="24"/>
              </w:rPr>
              <w:t>NCT</w:t>
            </w:r>
          </w:p>
        </w:tc>
        <w:tc>
          <w:tcPr>
            <w:tcW w:w="5729" w:type="dxa"/>
            <w:shd w:val="clear" w:color="auto" w:fill="auto"/>
          </w:tcPr>
          <w:p w14:paraId="000002A0" w14:textId="77777777" w:rsidR="00DD1D0F" w:rsidRPr="00166F55" w:rsidRDefault="00000000">
            <w:pPr>
              <w:spacing w:before="0" w:after="0"/>
              <w:rPr>
                <w:szCs w:val="24"/>
              </w:rPr>
            </w:pPr>
            <w:r w:rsidRPr="00166F55">
              <w:rPr>
                <w:szCs w:val="24"/>
              </w:rPr>
              <w:t>National Clinical Trial</w:t>
            </w:r>
          </w:p>
        </w:tc>
      </w:tr>
      <w:tr w:rsidR="00DD1D0F" w:rsidRPr="00166F55" w14:paraId="41A7F216" w14:textId="77777777">
        <w:trPr>
          <w:cantSplit/>
          <w:trHeight w:val="144"/>
        </w:trPr>
        <w:tc>
          <w:tcPr>
            <w:tcW w:w="1337" w:type="dxa"/>
            <w:shd w:val="clear" w:color="auto" w:fill="auto"/>
          </w:tcPr>
          <w:p w14:paraId="000002A1" w14:textId="77777777" w:rsidR="00DD1D0F" w:rsidRPr="00166F55" w:rsidRDefault="00000000">
            <w:pPr>
              <w:spacing w:before="0" w:after="0"/>
              <w:rPr>
                <w:szCs w:val="24"/>
              </w:rPr>
            </w:pPr>
            <w:r w:rsidRPr="00166F55">
              <w:rPr>
                <w:szCs w:val="24"/>
              </w:rPr>
              <w:t xml:space="preserve">NIH </w:t>
            </w:r>
          </w:p>
        </w:tc>
        <w:tc>
          <w:tcPr>
            <w:tcW w:w="5729" w:type="dxa"/>
            <w:shd w:val="clear" w:color="auto" w:fill="auto"/>
          </w:tcPr>
          <w:p w14:paraId="000002A2" w14:textId="77777777" w:rsidR="00DD1D0F" w:rsidRPr="00166F55" w:rsidRDefault="00000000">
            <w:pPr>
              <w:spacing w:before="0" w:after="0"/>
              <w:rPr>
                <w:szCs w:val="24"/>
              </w:rPr>
            </w:pPr>
            <w:r w:rsidRPr="00166F55">
              <w:rPr>
                <w:szCs w:val="24"/>
              </w:rPr>
              <w:t>National Institutes of Health</w:t>
            </w:r>
          </w:p>
        </w:tc>
      </w:tr>
      <w:tr w:rsidR="00DD1D0F" w:rsidRPr="00166F55" w14:paraId="62FF1261" w14:textId="77777777">
        <w:trPr>
          <w:cantSplit/>
          <w:trHeight w:val="144"/>
        </w:trPr>
        <w:tc>
          <w:tcPr>
            <w:tcW w:w="1337" w:type="dxa"/>
            <w:shd w:val="clear" w:color="auto" w:fill="auto"/>
          </w:tcPr>
          <w:p w14:paraId="000002A3" w14:textId="77777777" w:rsidR="00DD1D0F" w:rsidRPr="00166F55" w:rsidRDefault="00000000">
            <w:pPr>
              <w:spacing w:before="0" w:after="0"/>
              <w:rPr>
                <w:szCs w:val="24"/>
              </w:rPr>
            </w:pPr>
            <w:r w:rsidRPr="00166F55">
              <w:rPr>
                <w:szCs w:val="24"/>
              </w:rPr>
              <w:t>NIH IC</w:t>
            </w:r>
          </w:p>
        </w:tc>
        <w:tc>
          <w:tcPr>
            <w:tcW w:w="5729" w:type="dxa"/>
            <w:shd w:val="clear" w:color="auto" w:fill="auto"/>
          </w:tcPr>
          <w:p w14:paraId="000002A4" w14:textId="77777777" w:rsidR="00DD1D0F" w:rsidRPr="00166F55" w:rsidRDefault="00000000">
            <w:pPr>
              <w:spacing w:before="0" w:after="0"/>
              <w:rPr>
                <w:szCs w:val="24"/>
              </w:rPr>
            </w:pPr>
            <w:r w:rsidRPr="00166F55">
              <w:rPr>
                <w:szCs w:val="24"/>
              </w:rPr>
              <w:t>NIH Institute or Center</w:t>
            </w:r>
          </w:p>
        </w:tc>
      </w:tr>
      <w:tr w:rsidR="00DD1D0F" w:rsidRPr="00166F55" w14:paraId="6E70EBA7" w14:textId="77777777">
        <w:trPr>
          <w:cantSplit/>
          <w:trHeight w:val="144"/>
        </w:trPr>
        <w:tc>
          <w:tcPr>
            <w:tcW w:w="1337" w:type="dxa"/>
            <w:shd w:val="clear" w:color="auto" w:fill="auto"/>
          </w:tcPr>
          <w:p w14:paraId="000002A5" w14:textId="77777777" w:rsidR="00DD1D0F" w:rsidRPr="00166F55" w:rsidRDefault="00000000">
            <w:pPr>
              <w:spacing w:before="0" w:after="0"/>
              <w:rPr>
                <w:szCs w:val="24"/>
              </w:rPr>
            </w:pPr>
            <w:r w:rsidRPr="00166F55">
              <w:rPr>
                <w:szCs w:val="24"/>
              </w:rPr>
              <w:t>OHRP</w:t>
            </w:r>
          </w:p>
        </w:tc>
        <w:tc>
          <w:tcPr>
            <w:tcW w:w="5729" w:type="dxa"/>
            <w:shd w:val="clear" w:color="auto" w:fill="auto"/>
          </w:tcPr>
          <w:p w14:paraId="000002A6" w14:textId="77777777" w:rsidR="00DD1D0F" w:rsidRPr="00166F55" w:rsidRDefault="00000000">
            <w:pPr>
              <w:spacing w:before="0" w:after="0"/>
              <w:rPr>
                <w:szCs w:val="24"/>
              </w:rPr>
            </w:pPr>
            <w:r w:rsidRPr="00166F55">
              <w:rPr>
                <w:szCs w:val="24"/>
              </w:rPr>
              <w:t>Office for Human Research Protections</w:t>
            </w:r>
          </w:p>
        </w:tc>
      </w:tr>
      <w:tr w:rsidR="00DD1D0F" w:rsidRPr="00166F55" w14:paraId="7D0D4C64" w14:textId="77777777">
        <w:trPr>
          <w:cantSplit/>
          <w:trHeight w:val="144"/>
        </w:trPr>
        <w:tc>
          <w:tcPr>
            <w:tcW w:w="1337" w:type="dxa"/>
            <w:shd w:val="clear" w:color="auto" w:fill="auto"/>
          </w:tcPr>
          <w:p w14:paraId="000002A7" w14:textId="77777777" w:rsidR="00DD1D0F" w:rsidRPr="00166F55" w:rsidRDefault="00000000">
            <w:pPr>
              <w:spacing w:before="0" w:after="0"/>
              <w:rPr>
                <w:szCs w:val="24"/>
              </w:rPr>
            </w:pPr>
            <w:r w:rsidRPr="00166F55">
              <w:rPr>
                <w:szCs w:val="24"/>
              </w:rPr>
              <w:t>PI</w:t>
            </w:r>
          </w:p>
        </w:tc>
        <w:tc>
          <w:tcPr>
            <w:tcW w:w="5729" w:type="dxa"/>
            <w:shd w:val="clear" w:color="auto" w:fill="auto"/>
          </w:tcPr>
          <w:p w14:paraId="000002A8" w14:textId="77777777" w:rsidR="00DD1D0F" w:rsidRPr="00166F55" w:rsidRDefault="00000000">
            <w:pPr>
              <w:spacing w:before="0" w:after="0"/>
              <w:rPr>
                <w:szCs w:val="24"/>
              </w:rPr>
            </w:pPr>
            <w:r w:rsidRPr="00166F55">
              <w:rPr>
                <w:szCs w:val="24"/>
              </w:rPr>
              <w:t>Principal Investigator</w:t>
            </w:r>
          </w:p>
        </w:tc>
      </w:tr>
      <w:tr w:rsidR="00DD1D0F" w:rsidRPr="00166F55" w14:paraId="023899BC" w14:textId="77777777">
        <w:trPr>
          <w:cantSplit/>
          <w:trHeight w:val="144"/>
        </w:trPr>
        <w:tc>
          <w:tcPr>
            <w:tcW w:w="1337" w:type="dxa"/>
            <w:shd w:val="clear" w:color="auto" w:fill="auto"/>
          </w:tcPr>
          <w:p w14:paraId="000002A9" w14:textId="77777777" w:rsidR="00DD1D0F" w:rsidRPr="00166F55" w:rsidRDefault="00000000">
            <w:pPr>
              <w:spacing w:before="0" w:after="0"/>
              <w:rPr>
                <w:szCs w:val="24"/>
              </w:rPr>
            </w:pPr>
            <w:r w:rsidRPr="00166F55">
              <w:rPr>
                <w:szCs w:val="24"/>
              </w:rPr>
              <w:t>QA</w:t>
            </w:r>
          </w:p>
        </w:tc>
        <w:tc>
          <w:tcPr>
            <w:tcW w:w="5729" w:type="dxa"/>
            <w:shd w:val="clear" w:color="auto" w:fill="auto"/>
          </w:tcPr>
          <w:p w14:paraId="000002AA" w14:textId="77777777" w:rsidR="00DD1D0F" w:rsidRPr="00166F55" w:rsidRDefault="00000000">
            <w:pPr>
              <w:spacing w:before="0" w:after="0"/>
              <w:rPr>
                <w:szCs w:val="24"/>
              </w:rPr>
            </w:pPr>
            <w:r w:rsidRPr="00166F55">
              <w:rPr>
                <w:szCs w:val="24"/>
              </w:rPr>
              <w:t>Quality Assurance</w:t>
            </w:r>
          </w:p>
        </w:tc>
      </w:tr>
      <w:tr w:rsidR="00DD1D0F" w:rsidRPr="00166F55" w14:paraId="506E6915" w14:textId="77777777">
        <w:trPr>
          <w:cantSplit/>
          <w:trHeight w:val="144"/>
        </w:trPr>
        <w:tc>
          <w:tcPr>
            <w:tcW w:w="1337" w:type="dxa"/>
            <w:shd w:val="clear" w:color="auto" w:fill="auto"/>
          </w:tcPr>
          <w:p w14:paraId="000002AB" w14:textId="77777777" w:rsidR="00DD1D0F" w:rsidRPr="00166F55" w:rsidRDefault="00000000">
            <w:pPr>
              <w:spacing w:before="0" w:after="0"/>
              <w:rPr>
                <w:szCs w:val="24"/>
              </w:rPr>
            </w:pPr>
            <w:r w:rsidRPr="00166F55">
              <w:rPr>
                <w:szCs w:val="24"/>
              </w:rPr>
              <w:t>QC</w:t>
            </w:r>
          </w:p>
        </w:tc>
        <w:tc>
          <w:tcPr>
            <w:tcW w:w="5729" w:type="dxa"/>
            <w:shd w:val="clear" w:color="auto" w:fill="auto"/>
          </w:tcPr>
          <w:p w14:paraId="000002AC" w14:textId="77777777" w:rsidR="00DD1D0F" w:rsidRPr="00166F55" w:rsidRDefault="00000000">
            <w:pPr>
              <w:spacing w:before="0" w:after="0"/>
              <w:rPr>
                <w:szCs w:val="24"/>
              </w:rPr>
            </w:pPr>
            <w:r w:rsidRPr="00166F55">
              <w:rPr>
                <w:szCs w:val="24"/>
              </w:rPr>
              <w:t>Quality Control</w:t>
            </w:r>
          </w:p>
        </w:tc>
      </w:tr>
      <w:tr w:rsidR="00DD1D0F" w:rsidRPr="00166F55" w14:paraId="36C235C8" w14:textId="77777777">
        <w:trPr>
          <w:cantSplit/>
          <w:trHeight w:val="144"/>
        </w:trPr>
        <w:tc>
          <w:tcPr>
            <w:tcW w:w="1337" w:type="dxa"/>
            <w:shd w:val="clear" w:color="auto" w:fill="auto"/>
          </w:tcPr>
          <w:p w14:paraId="000002AD" w14:textId="77777777" w:rsidR="00DD1D0F" w:rsidRPr="00166F55" w:rsidRDefault="00000000">
            <w:pPr>
              <w:spacing w:before="0" w:after="0"/>
              <w:rPr>
                <w:szCs w:val="24"/>
              </w:rPr>
            </w:pPr>
            <w:r w:rsidRPr="00166F55">
              <w:rPr>
                <w:szCs w:val="24"/>
              </w:rPr>
              <w:t>RR</w:t>
            </w:r>
          </w:p>
        </w:tc>
        <w:tc>
          <w:tcPr>
            <w:tcW w:w="5729" w:type="dxa"/>
            <w:shd w:val="clear" w:color="auto" w:fill="auto"/>
          </w:tcPr>
          <w:p w14:paraId="000002AE" w14:textId="77777777" w:rsidR="00DD1D0F" w:rsidRPr="00166F55" w:rsidRDefault="00000000">
            <w:pPr>
              <w:spacing w:before="0" w:after="0"/>
              <w:rPr>
                <w:szCs w:val="24"/>
              </w:rPr>
            </w:pPr>
            <w:r w:rsidRPr="00166F55">
              <w:rPr>
                <w:szCs w:val="24"/>
              </w:rPr>
              <w:t>Respiratory Rate</w:t>
            </w:r>
          </w:p>
        </w:tc>
      </w:tr>
      <w:tr w:rsidR="00DD1D0F" w:rsidRPr="00166F55" w14:paraId="5395FA65" w14:textId="77777777">
        <w:trPr>
          <w:cantSplit/>
          <w:trHeight w:val="144"/>
        </w:trPr>
        <w:tc>
          <w:tcPr>
            <w:tcW w:w="1337" w:type="dxa"/>
            <w:shd w:val="clear" w:color="auto" w:fill="auto"/>
          </w:tcPr>
          <w:p w14:paraId="000002AF" w14:textId="77777777" w:rsidR="00DD1D0F" w:rsidRPr="00166F55" w:rsidRDefault="00000000">
            <w:pPr>
              <w:spacing w:before="0" w:after="0"/>
              <w:rPr>
                <w:szCs w:val="24"/>
              </w:rPr>
            </w:pPr>
            <w:r w:rsidRPr="00166F55">
              <w:rPr>
                <w:szCs w:val="24"/>
              </w:rPr>
              <w:t>Rahm</w:t>
            </w:r>
          </w:p>
        </w:tc>
        <w:tc>
          <w:tcPr>
            <w:tcW w:w="5729" w:type="dxa"/>
            <w:shd w:val="clear" w:color="auto" w:fill="auto"/>
          </w:tcPr>
          <w:p w14:paraId="000002B0" w14:textId="77777777" w:rsidR="00DD1D0F" w:rsidRPr="00166F55" w:rsidRDefault="00000000">
            <w:pPr>
              <w:spacing w:before="0" w:after="0"/>
              <w:rPr>
                <w:szCs w:val="24"/>
              </w:rPr>
            </w:pPr>
            <w:r w:rsidRPr="00166F55">
              <w:rPr>
                <w:szCs w:val="24"/>
              </w:rPr>
              <w:t>Rahm Sensor Device</w:t>
            </w:r>
          </w:p>
        </w:tc>
      </w:tr>
      <w:tr w:rsidR="00DD1D0F" w:rsidRPr="00166F55" w14:paraId="3BB3CC22" w14:textId="77777777">
        <w:trPr>
          <w:cantSplit/>
          <w:trHeight w:val="144"/>
        </w:trPr>
        <w:tc>
          <w:tcPr>
            <w:tcW w:w="1337" w:type="dxa"/>
            <w:shd w:val="clear" w:color="auto" w:fill="auto"/>
          </w:tcPr>
          <w:p w14:paraId="000002B1" w14:textId="77777777" w:rsidR="00DD1D0F" w:rsidRPr="00166F55" w:rsidRDefault="00000000">
            <w:pPr>
              <w:spacing w:before="0" w:after="0"/>
              <w:rPr>
                <w:szCs w:val="24"/>
              </w:rPr>
            </w:pPr>
            <w:r w:rsidRPr="00166F55">
              <w:rPr>
                <w:szCs w:val="24"/>
              </w:rPr>
              <w:t>SAE</w:t>
            </w:r>
          </w:p>
        </w:tc>
        <w:tc>
          <w:tcPr>
            <w:tcW w:w="5729" w:type="dxa"/>
            <w:shd w:val="clear" w:color="auto" w:fill="auto"/>
          </w:tcPr>
          <w:p w14:paraId="000002B2" w14:textId="77777777" w:rsidR="00DD1D0F" w:rsidRPr="00166F55" w:rsidRDefault="00000000">
            <w:pPr>
              <w:spacing w:before="0" w:after="0"/>
              <w:rPr>
                <w:szCs w:val="24"/>
              </w:rPr>
            </w:pPr>
            <w:r w:rsidRPr="00166F55">
              <w:rPr>
                <w:szCs w:val="24"/>
              </w:rPr>
              <w:t>Serious Adverse Event</w:t>
            </w:r>
          </w:p>
        </w:tc>
      </w:tr>
      <w:tr w:rsidR="00DD1D0F" w:rsidRPr="00166F55" w14:paraId="7BAB0D37" w14:textId="77777777">
        <w:trPr>
          <w:cantSplit/>
          <w:trHeight w:val="144"/>
        </w:trPr>
        <w:tc>
          <w:tcPr>
            <w:tcW w:w="1337" w:type="dxa"/>
            <w:shd w:val="clear" w:color="auto" w:fill="auto"/>
          </w:tcPr>
          <w:p w14:paraId="000002B3" w14:textId="77777777" w:rsidR="00DD1D0F" w:rsidRPr="00166F55" w:rsidRDefault="00000000">
            <w:pPr>
              <w:spacing w:before="0" w:after="0"/>
              <w:rPr>
                <w:szCs w:val="24"/>
              </w:rPr>
            </w:pPr>
            <w:r w:rsidRPr="00166F55">
              <w:rPr>
                <w:szCs w:val="24"/>
              </w:rPr>
              <w:t>SAP</w:t>
            </w:r>
          </w:p>
        </w:tc>
        <w:tc>
          <w:tcPr>
            <w:tcW w:w="5729" w:type="dxa"/>
            <w:shd w:val="clear" w:color="auto" w:fill="auto"/>
          </w:tcPr>
          <w:p w14:paraId="000002B4" w14:textId="77777777" w:rsidR="00DD1D0F" w:rsidRPr="00166F55" w:rsidRDefault="00000000">
            <w:pPr>
              <w:spacing w:before="0" w:after="0"/>
              <w:rPr>
                <w:szCs w:val="24"/>
              </w:rPr>
            </w:pPr>
            <w:r w:rsidRPr="00166F55">
              <w:rPr>
                <w:szCs w:val="24"/>
              </w:rPr>
              <w:t>Statistical Analysis Plan</w:t>
            </w:r>
          </w:p>
        </w:tc>
      </w:tr>
      <w:tr w:rsidR="00DD1D0F" w:rsidRPr="00166F55" w14:paraId="6C26E127" w14:textId="77777777">
        <w:trPr>
          <w:cantSplit/>
          <w:trHeight w:val="144"/>
        </w:trPr>
        <w:tc>
          <w:tcPr>
            <w:tcW w:w="1337" w:type="dxa"/>
            <w:shd w:val="clear" w:color="auto" w:fill="auto"/>
          </w:tcPr>
          <w:p w14:paraId="000002B5" w14:textId="77777777" w:rsidR="00DD1D0F" w:rsidRPr="00166F55" w:rsidRDefault="00000000">
            <w:pPr>
              <w:spacing w:before="0" w:after="0"/>
              <w:rPr>
                <w:szCs w:val="24"/>
              </w:rPr>
            </w:pPr>
            <w:r w:rsidRPr="00166F55">
              <w:rPr>
                <w:szCs w:val="24"/>
              </w:rPr>
              <w:t>SMC</w:t>
            </w:r>
          </w:p>
        </w:tc>
        <w:tc>
          <w:tcPr>
            <w:tcW w:w="5729" w:type="dxa"/>
            <w:shd w:val="clear" w:color="auto" w:fill="auto"/>
          </w:tcPr>
          <w:p w14:paraId="000002B6" w14:textId="77777777" w:rsidR="00DD1D0F" w:rsidRPr="00166F55" w:rsidRDefault="00000000">
            <w:pPr>
              <w:spacing w:before="0" w:after="0"/>
              <w:rPr>
                <w:szCs w:val="24"/>
              </w:rPr>
            </w:pPr>
            <w:r w:rsidRPr="00166F55">
              <w:rPr>
                <w:szCs w:val="24"/>
              </w:rPr>
              <w:t>Safety Monitoring Committee</w:t>
            </w:r>
          </w:p>
        </w:tc>
      </w:tr>
      <w:tr w:rsidR="00DD1D0F" w:rsidRPr="00166F55" w14:paraId="2A987DD8" w14:textId="77777777">
        <w:trPr>
          <w:cantSplit/>
          <w:trHeight w:val="144"/>
        </w:trPr>
        <w:tc>
          <w:tcPr>
            <w:tcW w:w="1337" w:type="dxa"/>
            <w:shd w:val="clear" w:color="auto" w:fill="auto"/>
          </w:tcPr>
          <w:p w14:paraId="000002B7" w14:textId="77777777" w:rsidR="00DD1D0F" w:rsidRPr="00166F55" w:rsidRDefault="00000000">
            <w:pPr>
              <w:spacing w:before="0" w:after="0"/>
              <w:rPr>
                <w:szCs w:val="24"/>
              </w:rPr>
            </w:pPr>
            <w:r w:rsidRPr="00166F55">
              <w:rPr>
                <w:szCs w:val="24"/>
              </w:rPr>
              <w:t>SOA</w:t>
            </w:r>
          </w:p>
        </w:tc>
        <w:tc>
          <w:tcPr>
            <w:tcW w:w="5729" w:type="dxa"/>
            <w:shd w:val="clear" w:color="auto" w:fill="auto"/>
          </w:tcPr>
          <w:p w14:paraId="000002B8" w14:textId="77777777" w:rsidR="00DD1D0F" w:rsidRPr="00166F55" w:rsidRDefault="00000000">
            <w:pPr>
              <w:spacing w:before="0" w:after="0"/>
              <w:rPr>
                <w:szCs w:val="24"/>
              </w:rPr>
            </w:pPr>
            <w:r w:rsidRPr="00166F55">
              <w:rPr>
                <w:szCs w:val="24"/>
              </w:rPr>
              <w:t>Schedule of Activities</w:t>
            </w:r>
          </w:p>
        </w:tc>
      </w:tr>
      <w:tr w:rsidR="00DD1D0F" w:rsidRPr="00166F55" w14:paraId="372097DE" w14:textId="77777777">
        <w:trPr>
          <w:cantSplit/>
          <w:trHeight w:val="144"/>
        </w:trPr>
        <w:tc>
          <w:tcPr>
            <w:tcW w:w="1337" w:type="dxa"/>
            <w:shd w:val="clear" w:color="auto" w:fill="auto"/>
          </w:tcPr>
          <w:p w14:paraId="000002B9" w14:textId="77777777" w:rsidR="00DD1D0F" w:rsidRPr="00166F55" w:rsidRDefault="00000000">
            <w:pPr>
              <w:spacing w:before="0" w:after="0"/>
              <w:rPr>
                <w:szCs w:val="24"/>
              </w:rPr>
            </w:pPr>
            <w:r w:rsidRPr="00166F55">
              <w:rPr>
                <w:szCs w:val="24"/>
              </w:rPr>
              <w:t>SOC</w:t>
            </w:r>
          </w:p>
        </w:tc>
        <w:tc>
          <w:tcPr>
            <w:tcW w:w="5729" w:type="dxa"/>
            <w:shd w:val="clear" w:color="auto" w:fill="auto"/>
          </w:tcPr>
          <w:p w14:paraId="000002BA" w14:textId="77777777" w:rsidR="00DD1D0F" w:rsidRPr="00166F55" w:rsidRDefault="00000000">
            <w:pPr>
              <w:spacing w:before="0" w:after="0"/>
              <w:rPr>
                <w:szCs w:val="24"/>
              </w:rPr>
            </w:pPr>
            <w:r w:rsidRPr="00166F55">
              <w:rPr>
                <w:szCs w:val="24"/>
              </w:rPr>
              <w:t>System Organ Class</w:t>
            </w:r>
          </w:p>
        </w:tc>
      </w:tr>
      <w:tr w:rsidR="00DD1D0F" w:rsidRPr="00166F55" w14:paraId="786EF5AA" w14:textId="77777777">
        <w:trPr>
          <w:cantSplit/>
          <w:trHeight w:val="144"/>
        </w:trPr>
        <w:tc>
          <w:tcPr>
            <w:tcW w:w="1337" w:type="dxa"/>
            <w:shd w:val="clear" w:color="auto" w:fill="auto"/>
          </w:tcPr>
          <w:p w14:paraId="000002BB" w14:textId="77777777" w:rsidR="00DD1D0F" w:rsidRPr="00166F55" w:rsidRDefault="00000000">
            <w:pPr>
              <w:spacing w:before="0" w:after="0"/>
              <w:rPr>
                <w:szCs w:val="24"/>
              </w:rPr>
            </w:pPr>
            <w:r w:rsidRPr="00166F55">
              <w:rPr>
                <w:szCs w:val="24"/>
              </w:rPr>
              <w:t>SOP</w:t>
            </w:r>
          </w:p>
        </w:tc>
        <w:tc>
          <w:tcPr>
            <w:tcW w:w="5729" w:type="dxa"/>
            <w:shd w:val="clear" w:color="auto" w:fill="auto"/>
          </w:tcPr>
          <w:p w14:paraId="000002BC" w14:textId="77777777" w:rsidR="00DD1D0F" w:rsidRPr="00166F55" w:rsidRDefault="00000000">
            <w:pPr>
              <w:spacing w:before="0" w:after="0"/>
              <w:rPr>
                <w:szCs w:val="24"/>
              </w:rPr>
            </w:pPr>
            <w:r w:rsidRPr="00166F55">
              <w:rPr>
                <w:szCs w:val="24"/>
              </w:rPr>
              <w:t>Standard Operating Procedure</w:t>
            </w:r>
          </w:p>
        </w:tc>
      </w:tr>
      <w:tr w:rsidR="00DD1D0F" w:rsidRPr="00166F55" w14:paraId="53D368AD" w14:textId="77777777">
        <w:trPr>
          <w:cantSplit/>
          <w:trHeight w:val="144"/>
        </w:trPr>
        <w:tc>
          <w:tcPr>
            <w:tcW w:w="1337" w:type="dxa"/>
            <w:shd w:val="clear" w:color="auto" w:fill="auto"/>
          </w:tcPr>
          <w:p w14:paraId="000002BD" w14:textId="77777777" w:rsidR="00DD1D0F" w:rsidRPr="00166F55" w:rsidRDefault="00000000">
            <w:pPr>
              <w:spacing w:before="0" w:after="0"/>
              <w:rPr>
                <w:szCs w:val="24"/>
              </w:rPr>
            </w:pPr>
            <w:r w:rsidRPr="00166F55">
              <w:rPr>
                <w:szCs w:val="24"/>
              </w:rPr>
              <w:t>Temp</w:t>
            </w:r>
          </w:p>
        </w:tc>
        <w:tc>
          <w:tcPr>
            <w:tcW w:w="5729" w:type="dxa"/>
            <w:shd w:val="clear" w:color="auto" w:fill="auto"/>
          </w:tcPr>
          <w:p w14:paraId="000002BE" w14:textId="77777777" w:rsidR="00DD1D0F" w:rsidRPr="00166F55" w:rsidRDefault="00000000">
            <w:pPr>
              <w:spacing w:before="0" w:after="0"/>
              <w:rPr>
                <w:szCs w:val="24"/>
              </w:rPr>
            </w:pPr>
            <w:r w:rsidRPr="00166F55">
              <w:rPr>
                <w:szCs w:val="24"/>
              </w:rPr>
              <w:t>Temperature</w:t>
            </w:r>
          </w:p>
        </w:tc>
      </w:tr>
      <w:tr w:rsidR="00DD1D0F" w:rsidRPr="00166F55" w14:paraId="7063A0AB" w14:textId="77777777">
        <w:trPr>
          <w:cantSplit/>
          <w:trHeight w:val="144"/>
        </w:trPr>
        <w:tc>
          <w:tcPr>
            <w:tcW w:w="1337" w:type="dxa"/>
            <w:shd w:val="clear" w:color="auto" w:fill="auto"/>
          </w:tcPr>
          <w:p w14:paraId="000002BF" w14:textId="77777777" w:rsidR="00DD1D0F" w:rsidRPr="00166F55" w:rsidRDefault="00000000">
            <w:pPr>
              <w:spacing w:before="0" w:after="0"/>
              <w:rPr>
                <w:szCs w:val="24"/>
              </w:rPr>
            </w:pPr>
            <w:r w:rsidRPr="00166F55">
              <w:rPr>
                <w:szCs w:val="24"/>
              </w:rPr>
              <w:t>UP</w:t>
            </w:r>
          </w:p>
        </w:tc>
        <w:tc>
          <w:tcPr>
            <w:tcW w:w="5729" w:type="dxa"/>
            <w:shd w:val="clear" w:color="auto" w:fill="auto"/>
          </w:tcPr>
          <w:p w14:paraId="000002C0" w14:textId="77777777" w:rsidR="00DD1D0F" w:rsidRPr="00166F55" w:rsidRDefault="00000000">
            <w:pPr>
              <w:spacing w:before="0" w:after="0"/>
              <w:rPr>
                <w:szCs w:val="24"/>
              </w:rPr>
            </w:pPr>
            <w:r w:rsidRPr="00166F55">
              <w:rPr>
                <w:szCs w:val="24"/>
              </w:rPr>
              <w:t>Unanticipated Problem</w:t>
            </w:r>
          </w:p>
        </w:tc>
      </w:tr>
      <w:tr w:rsidR="00DD1D0F" w:rsidRPr="00166F55" w14:paraId="3917A892" w14:textId="77777777">
        <w:trPr>
          <w:cantSplit/>
          <w:trHeight w:val="144"/>
        </w:trPr>
        <w:tc>
          <w:tcPr>
            <w:tcW w:w="1337" w:type="dxa"/>
            <w:shd w:val="clear" w:color="auto" w:fill="auto"/>
          </w:tcPr>
          <w:p w14:paraId="000002C1" w14:textId="77777777" w:rsidR="00DD1D0F" w:rsidRPr="00166F55" w:rsidRDefault="00000000">
            <w:pPr>
              <w:spacing w:before="0" w:after="0"/>
              <w:rPr>
                <w:szCs w:val="24"/>
              </w:rPr>
            </w:pPr>
            <w:r w:rsidRPr="00166F55">
              <w:rPr>
                <w:szCs w:val="24"/>
              </w:rPr>
              <w:t>US</w:t>
            </w:r>
          </w:p>
        </w:tc>
        <w:tc>
          <w:tcPr>
            <w:tcW w:w="5729" w:type="dxa"/>
            <w:shd w:val="clear" w:color="auto" w:fill="auto"/>
          </w:tcPr>
          <w:p w14:paraId="000002C2" w14:textId="77777777" w:rsidR="00DD1D0F" w:rsidRPr="00166F55" w:rsidRDefault="00000000">
            <w:pPr>
              <w:spacing w:before="0" w:after="0"/>
              <w:rPr>
                <w:szCs w:val="24"/>
              </w:rPr>
            </w:pPr>
            <w:r w:rsidRPr="00166F55">
              <w:rPr>
                <w:szCs w:val="24"/>
              </w:rPr>
              <w:t>United States</w:t>
            </w:r>
          </w:p>
        </w:tc>
      </w:tr>
    </w:tbl>
    <w:p w14:paraId="000002C3" w14:textId="77777777" w:rsidR="00DD1D0F" w:rsidRPr="00166F55" w:rsidRDefault="00000000">
      <w:pPr>
        <w:pStyle w:val="Heading1"/>
        <w:numPr>
          <w:ilvl w:val="0"/>
          <w:numId w:val="18"/>
        </w:numPr>
      </w:pPr>
      <w:bookmarkStart w:id="376" w:name="_heading=h.14ykbeg" w:colFirst="0" w:colLast="0"/>
      <w:bookmarkEnd w:id="376"/>
      <w:r w:rsidRPr="00166F55">
        <w:t xml:space="preserve">REFERENCES </w:t>
      </w:r>
    </w:p>
    <w:p w14:paraId="000002C4" w14:textId="77777777" w:rsidR="00DD1D0F" w:rsidRPr="00166F55" w:rsidRDefault="00000000">
      <w:pPr>
        <w:rPr>
          <w:i/>
          <w:szCs w:val="24"/>
        </w:rPr>
      </w:pPr>
      <w:r w:rsidRPr="00166F55">
        <w:rPr>
          <w:szCs w:val="24"/>
        </w:rPr>
        <w:t xml:space="preserve">Xandar </w:t>
      </w:r>
      <w:proofErr w:type="spellStart"/>
      <w:r w:rsidRPr="00166F55">
        <w:rPr>
          <w:szCs w:val="24"/>
        </w:rPr>
        <w:t>Kardian</w:t>
      </w:r>
      <w:proofErr w:type="spellEnd"/>
      <w:r w:rsidRPr="00166F55">
        <w:rPr>
          <w:szCs w:val="24"/>
        </w:rPr>
        <w:t xml:space="preserve"> 510(k)</w:t>
      </w:r>
      <w:r w:rsidRPr="00166F55">
        <w:rPr>
          <w:i/>
          <w:szCs w:val="24"/>
        </w:rPr>
        <w:t xml:space="preserve"> </w:t>
      </w:r>
      <w:hyperlink r:id="rId15">
        <w:r w:rsidRPr="00166F55">
          <w:rPr>
            <w:i/>
            <w:color w:val="0000FF"/>
            <w:szCs w:val="24"/>
            <w:u w:val="single"/>
          </w:rPr>
          <w:t>https://www.accessdata.fda.gov/scripts/cdrh/cfdocs/cfpmn/pmn.cfm?ID=K202464</w:t>
        </w:r>
      </w:hyperlink>
    </w:p>
    <w:p w14:paraId="000002C5" w14:textId="77777777" w:rsidR="00DD1D0F" w:rsidRPr="00166F55" w:rsidRDefault="00000000">
      <w:pPr>
        <w:rPr>
          <w:szCs w:val="24"/>
        </w:rPr>
      </w:pPr>
      <w:proofErr w:type="spellStart"/>
      <w:r w:rsidRPr="00166F55">
        <w:rPr>
          <w:szCs w:val="24"/>
        </w:rPr>
        <w:t>VetGuardian</w:t>
      </w:r>
      <w:proofErr w:type="spellEnd"/>
      <w:r w:rsidRPr="00166F55">
        <w:rPr>
          <w:szCs w:val="24"/>
        </w:rPr>
        <w:t xml:space="preserve"> web site </w:t>
      </w:r>
      <w:hyperlink r:id="rId16">
        <w:r w:rsidRPr="00166F55">
          <w:rPr>
            <w:color w:val="0000FF"/>
            <w:szCs w:val="24"/>
            <w:u w:val="single"/>
          </w:rPr>
          <w:t>https://zom-dx.zomedica.com/Products/vetguardian/</w:t>
        </w:r>
      </w:hyperlink>
    </w:p>
    <w:p w14:paraId="000002C6" w14:textId="77777777" w:rsidR="00DD1D0F" w:rsidRPr="00166F55" w:rsidRDefault="00DD1D0F">
      <w:pPr>
        <w:rPr>
          <w:szCs w:val="24"/>
        </w:rPr>
      </w:pPr>
    </w:p>
    <w:p w14:paraId="000002C7" w14:textId="77777777" w:rsidR="00DD1D0F" w:rsidRPr="00166F55" w:rsidRDefault="00DD1D0F">
      <w:pPr>
        <w:rPr>
          <w:szCs w:val="24"/>
        </w:rPr>
      </w:pPr>
    </w:p>
    <w:p w14:paraId="000002C8" w14:textId="77777777" w:rsidR="00DD1D0F" w:rsidRPr="00166F55" w:rsidRDefault="00000000">
      <w:pPr>
        <w:rPr>
          <w:b/>
          <w:szCs w:val="24"/>
        </w:rPr>
      </w:pPr>
      <w:r w:rsidRPr="00166F55">
        <w:rPr>
          <w:b/>
          <w:szCs w:val="24"/>
        </w:rPr>
        <w:t>APPENDIX A</w:t>
      </w:r>
    </w:p>
    <w:p w14:paraId="000002C9" w14:textId="77777777" w:rsidR="00DD1D0F" w:rsidRPr="00166F55" w:rsidRDefault="00000000">
      <w:pPr>
        <w:rPr>
          <w:b/>
          <w:szCs w:val="24"/>
        </w:rPr>
      </w:pPr>
      <w:proofErr w:type="spellStart"/>
      <w:r w:rsidRPr="00166F55">
        <w:rPr>
          <w:b/>
          <w:szCs w:val="24"/>
        </w:rPr>
        <w:t>VetGuardian</w:t>
      </w:r>
      <w:proofErr w:type="spellEnd"/>
      <w:r w:rsidRPr="00166F55">
        <w:rPr>
          <w:b/>
          <w:szCs w:val="24"/>
        </w:rPr>
        <w:t xml:space="preserve"> (VG) Beta-Testing for one month</w:t>
      </w:r>
    </w:p>
    <w:p w14:paraId="000002CA" w14:textId="77777777" w:rsidR="00DD1D0F" w:rsidRPr="00166F55" w:rsidRDefault="00DD1D0F">
      <w:pPr>
        <w:rPr>
          <w:szCs w:val="24"/>
        </w:rPr>
      </w:pPr>
    </w:p>
    <w:p w14:paraId="000002CB" w14:textId="77777777" w:rsidR="00DD1D0F" w:rsidRPr="00166F55" w:rsidRDefault="00000000">
      <w:pPr>
        <w:rPr>
          <w:b/>
          <w:szCs w:val="24"/>
        </w:rPr>
      </w:pPr>
      <w:r w:rsidRPr="00166F55">
        <w:rPr>
          <w:b/>
          <w:szCs w:val="24"/>
        </w:rPr>
        <w:t>APPENDIX B</w:t>
      </w:r>
    </w:p>
    <w:p w14:paraId="000002CC" w14:textId="77777777" w:rsidR="00DD1D0F" w:rsidRPr="00166F55" w:rsidRDefault="00000000">
      <w:pPr>
        <w:rPr>
          <w:b/>
          <w:szCs w:val="24"/>
        </w:rPr>
      </w:pPr>
      <w:r w:rsidRPr="00166F55">
        <w:rPr>
          <w:b/>
          <w:szCs w:val="24"/>
        </w:rPr>
        <w:t>Validation and Method Comparison for a Zero-Touch Monitoring Device</w:t>
      </w:r>
    </w:p>
    <w:p w14:paraId="000002CD" w14:textId="77777777" w:rsidR="00DD1D0F" w:rsidRPr="00166F55" w:rsidRDefault="00DD1D0F">
      <w:pPr>
        <w:rPr>
          <w:b/>
          <w:szCs w:val="24"/>
        </w:rPr>
      </w:pPr>
    </w:p>
    <w:sectPr w:rsidR="00DD1D0F" w:rsidRPr="00166F5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Helen Zhang" w:date="2025-07-18T16:29:00Z" w:initials="">
    <w:p w14:paraId="000002F0"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 think the 20% was a typo, I would think we would want the device to be within 90-100% matching with traditional measurement systems.</w:t>
      </w:r>
    </w:p>
  </w:comment>
  <w:comment w:id="51" w:author="Rashmin Savani" w:date="2025-05-19T14:16:00Z" w:initials="">
    <w:p w14:paraId="000002E0"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We will need gestational age and chronological age at a minimum</w:t>
      </w:r>
    </w:p>
  </w:comment>
  <w:comment w:id="52" w:author="Dave Yachabach" w:date="2025-05-19T23:08:00Z" w:initials="">
    <w:p w14:paraId="000002E1"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Is that protected information without unique identifiers? (Name, patient id, etc.)</w:t>
      </w:r>
    </w:p>
  </w:comment>
  <w:comment w:id="53" w:author="Rashmin Savani" w:date="2025-05-20T00:16:00Z" w:initials="">
    <w:p w14:paraId="000002E2"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We would use the unique ID to review data, but would link the unique ID to the patient MRN and DOB under secure conditions. This way we can collect what we want, but GA and chronologic age would be key.</w:t>
      </w:r>
    </w:p>
  </w:comment>
  <w:comment w:id="73" w:author="Rashmin Savani" w:date="2025-05-19T14:27:00Z" w:initials="">
    <w:p w14:paraId="000002D4"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Should we add a weekly measure to determine changes over time in preterm infants? HR and RR decrease over time in gestation and with age. This would help in any manuscript that results from this work.</w:t>
      </w:r>
    </w:p>
  </w:comment>
  <w:comment w:id="149" w:author="Rashmin Savani" w:date="2025-05-19T14:34:00Z" w:initials="">
    <w:p w14:paraId="000002EF"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This needs to be clarified as it is in conflict with what was said above that NO identifiable information would be collected.</w:t>
      </w:r>
    </w:p>
  </w:comment>
  <w:comment w:id="155" w:author="Helen Zhang" w:date="2025-03-12T14:23:00Z" w:initials="">
    <w:p w14:paraId="000002E6"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Where does this number come from?</w:t>
      </w:r>
    </w:p>
  </w:comment>
  <w:comment w:id="156" w:author="Dave Yachabach" w:date="2025-04-21T15:15:00Z" w:initials="">
    <w:p w14:paraId="000002E7"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Comment is addressed in section 9.2. @hzhang6@peds.ufl.edu</w:t>
      </w:r>
    </w:p>
  </w:comment>
  <w:comment w:id="172" w:author="Rashmin Savani" w:date="2025-05-19T14:36:00Z" w:initials="">
    <w:p w14:paraId="000002ED"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Need to determine who this will be.</w:t>
      </w:r>
    </w:p>
  </w:comment>
  <w:comment w:id="198" w:author="Helen Zhang" w:date="2025-03-12T15:34:00Z" w:initials="">
    <w:p w14:paraId="000002D5"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 forget what the limit is to compensation, but can check with our pediatric research office</w:t>
      </w:r>
    </w:p>
  </w:comment>
  <w:comment w:id="199" w:author="Dave Yachabach" w:date="2025-04-21T15:16:00Z" w:initials="">
    <w:p w14:paraId="000002D6"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Can you confirm on the compensation? @hzhang6@peds.ufl.edu</w:t>
      </w:r>
    </w:p>
  </w:comment>
  <w:comment w:id="220" w:author="Rashmin Savani" w:date="2025-05-19T14:59:00Z" w:initials="">
    <w:p w14:paraId="000002DD"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We should consider measuring once a week in preterm infants to gain data on changes over time in the same infants.</w:t>
      </w:r>
    </w:p>
  </w:comment>
  <w:comment w:id="226" w:author="Helen Zhang" w:date="2025-03-12T15:48:00Z" w:initials="">
    <w:p w14:paraId="000002D7"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Need to get the exact wording of this process but i think enrollment always is more convenient when it can be done remotely</w:t>
      </w:r>
    </w:p>
  </w:comment>
  <w:comment w:id="227" w:author="Dave Yachabach" w:date="2025-04-21T15:20:00Z" w:initials="">
    <w:p w14:paraId="000002D8"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Please confirm this is sufficient detail for enrollment @hzhang6@peds.ufl.edu</w:t>
      </w:r>
    </w:p>
  </w:comment>
  <w:comment w:id="228" w:author="Rashmin Savani" w:date="2025-05-19T15:02:00Z" w:initials="">
    <w:p w14:paraId="000002D9"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The most success in recruitment happens if consent is done in person. We will be approaching parents early in the neonate's stay, so mother will be in the hospital.</w:t>
      </w:r>
    </w:p>
  </w:comment>
  <w:comment w:id="229" w:author="Helen Zhang" w:date="2025-05-19T15:13:00Z" w:initials="">
    <w:p w14:paraId="000002DA"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I’m wondering if prenatal consult might be helpful too though? I’m wondering how successful approaching postpartum would be. I have the wording for remote consent in another IRB I can add in.</w:t>
      </w:r>
    </w:p>
  </w:comment>
  <w:comment w:id="230" w:author="Rashmin Savani" w:date="2025-05-20T00:17:00Z" w:initials="">
    <w:p w14:paraId="000002DB"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Prenatal consults are not done on all premature infants, particularly late preterm infants. Also, prenatal can happen at all houirs of night and day. I doubt we will consent overnight for this study.</w:t>
      </w:r>
    </w:p>
  </w:comment>
  <w:comment w:id="232" w:author="Rashmin Savani" w:date="2025-05-19T15:04:00Z" w:initials="">
    <w:p w14:paraId="000002D3"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Need to make sure that this is OK by the unit staff as it will be an interruption of normal monitoring. Why not record it directly from the monitor on the baby rather than another interface? Perhaps I am not understanding this.</w:t>
      </w:r>
    </w:p>
  </w:comment>
  <w:comment w:id="241" w:author="Rashmin Savani" w:date="2025-05-19T15:06:00Z" w:initials="">
    <w:p w14:paraId="000002DE"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Should these  be axillary temperatures OR those recorded by the thermistor on the baby?</w:t>
      </w:r>
    </w:p>
  </w:comment>
  <w:comment w:id="254" w:author="Rashmin Savani" w:date="2025-05-19T15:07:00Z" w:initials="">
    <w:p w14:paraId="000002DC"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We will need gestational and chronological age</w:t>
      </w:r>
    </w:p>
  </w:comment>
  <w:comment w:id="259" w:author="Helen Zhang" w:date="2025-07-18T17:55:00Z" w:initials="">
    <w:p w14:paraId="000002EA"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How many different locations are there?</w:t>
      </w:r>
    </w:p>
  </w:comment>
  <w:comment w:id="270" w:author="Rashmin Savani" w:date="2025-05-19T15:10:00Z" w:initials="">
    <w:p w14:paraId="000002E3"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What data? Neo-Guardian? Not needed. The hospital will want their monitor data directly.</w:t>
      </w:r>
    </w:p>
  </w:comment>
  <w:comment w:id="279" w:author="Rashmin Savani" w:date="2025-05-19T16:34:00Z" w:initials="">
    <w:p w14:paraId="000002F1"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Some premature infants will be sick</w:t>
      </w:r>
    </w:p>
  </w:comment>
  <w:comment w:id="290" w:author="Rashmin Savani" w:date="2025-05-19T16:42:00Z" w:initials="">
    <w:p w14:paraId="000002EB"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Is this at UF?</w:t>
      </w:r>
    </w:p>
  </w:comment>
  <w:comment w:id="302" w:author="Hu, Helen H." w:date="2025-07-18T15:22:00Z" w:initials="HHH">
    <w:p w14:paraId="7F6609DE" w14:textId="77777777" w:rsidR="00166F55" w:rsidRDefault="00166F55" w:rsidP="00166F55">
      <w:r>
        <w:rPr>
          <w:rStyle w:val="CommentReference"/>
        </w:rPr>
        <w:annotationRef/>
      </w:r>
      <w:r>
        <w:rPr>
          <w:sz w:val="20"/>
          <w:szCs w:val="20"/>
        </w:rPr>
        <w:t>Kappa analysis is for comparing categorical variables (so if Heart rate were classified as abnormal or normal), but for continuous data like raw vital sign data, Bland-altman for agreement and correlation coefficient for association would be more appropriate.</w:t>
      </w:r>
    </w:p>
  </w:comment>
  <w:comment w:id="304" w:author="Rashmin Savani" w:date="2025-05-19T16:50:00Z" w:initials="">
    <w:p w14:paraId="000002E8" w14:textId="39BDAFC0"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Either Kappa or Chi-squared analysis is needed</w:t>
      </w:r>
    </w:p>
  </w:comment>
  <w:comment w:id="313" w:author="Rashmin Savani" w:date="2025-05-19T16:51:00Z" w:initials="">
    <w:p w14:paraId="000002DF"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Need a plan for subjects that withdraw after starting - their data needs to be included up to the point of withdrawal. "Intention to Treat" approach</w:t>
      </w:r>
    </w:p>
  </w:comment>
  <w:comment w:id="320" w:author="Rashmin Savani" w:date="2025-05-19T16:52:00Z" w:initials="">
    <w:p w14:paraId="000002E5"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Same comment as above</w:t>
      </w:r>
    </w:p>
  </w:comment>
  <w:comment w:id="324" w:author="Rashmin Savani" w:date="2025-05-19T16:53:00Z" w:initials="">
    <w:p w14:paraId="000002E4"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Perhaps changes over time for individual patients at different gestational ages at birth. Chronological and Post-menstrual age effects.</w:t>
      </w:r>
    </w:p>
  </w:comment>
  <w:comment w:id="341" w:author="Rashmin Savani" w:date="2025-05-19T16:56:00Z" w:initials="">
    <w:p w14:paraId="000002EC"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What does this stand for? Informed Consent Form?</w:t>
      </w:r>
    </w:p>
  </w:comment>
  <w:comment w:id="356" w:author="Rashmin Savani" w:date="2025-05-19T16:59:00Z" w:initials="">
    <w:p w14:paraId="000002EE" w14:textId="77777777" w:rsidR="00DD1D0F" w:rsidRDefault="00000000">
      <w:pPr>
        <w:widowControl w:val="0"/>
        <w:pBdr>
          <w:top w:val="nil"/>
          <w:left w:val="nil"/>
          <w:bottom w:val="nil"/>
          <w:right w:val="nil"/>
          <w:between w:val="nil"/>
        </w:pBdr>
        <w:spacing w:before="0" w:after="0"/>
        <w:rPr>
          <w:rFonts w:ascii="Arial" w:eastAsia="Arial" w:hAnsi="Arial" w:cs="Arial"/>
          <w:color w:val="000000"/>
          <w:sz w:val="22"/>
        </w:rPr>
      </w:pPr>
      <w:r>
        <w:rPr>
          <w:rFonts w:ascii="Arial" w:eastAsia="Arial" w:hAnsi="Arial" w:cs="Arial"/>
          <w:color w:val="000000"/>
          <w:sz w:val="22"/>
        </w:rPr>
        <w:t>I don't think we need to consent the staff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2F0" w15:done="0"/>
  <w15:commentEx w15:paraId="000002E0" w15:done="0"/>
  <w15:commentEx w15:paraId="000002E1" w15:paraIdParent="000002E0" w15:done="0"/>
  <w15:commentEx w15:paraId="000002E2" w15:paraIdParent="000002E0" w15:done="0"/>
  <w15:commentEx w15:paraId="000002D4" w15:done="0"/>
  <w15:commentEx w15:paraId="000002EF" w15:done="0"/>
  <w15:commentEx w15:paraId="000002E6" w15:done="0"/>
  <w15:commentEx w15:paraId="000002E7" w15:paraIdParent="000002E6" w15:done="0"/>
  <w15:commentEx w15:paraId="000002ED" w15:done="0"/>
  <w15:commentEx w15:paraId="000002D5" w15:done="0"/>
  <w15:commentEx w15:paraId="000002D6" w15:paraIdParent="000002D5" w15:done="0"/>
  <w15:commentEx w15:paraId="000002DD" w15:done="0"/>
  <w15:commentEx w15:paraId="000002D7" w15:done="0"/>
  <w15:commentEx w15:paraId="000002D8" w15:paraIdParent="000002D7" w15:done="0"/>
  <w15:commentEx w15:paraId="000002D9" w15:paraIdParent="000002D7" w15:done="0"/>
  <w15:commentEx w15:paraId="000002DA" w15:paraIdParent="000002D7" w15:done="0"/>
  <w15:commentEx w15:paraId="000002DB" w15:paraIdParent="000002D7" w15:done="0"/>
  <w15:commentEx w15:paraId="000002D3" w15:done="0"/>
  <w15:commentEx w15:paraId="000002DE" w15:done="0"/>
  <w15:commentEx w15:paraId="000002DC" w15:done="0"/>
  <w15:commentEx w15:paraId="000002EA" w15:done="0"/>
  <w15:commentEx w15:paraId="000002E3" w15:done="0"/>
  <w15:commentEx w15:paraId="000002F1" w15:done="0"/>
  <w15:commentEx w15:paraId="000002EB" w15:done="0"/>
  <w15:commentEx w15:paraId="7F6609DE" w15:done="0"/>
  <w15:commentEx w15:paraId="000002E8" w15:done="0"/>
  <w15:commentEx w15:paraId="000002DF" w15:done="0"/>
  <w15:commentEx w15:paraId="000002E5" w15:done="0"/>
  <w15:commentEx w15:paraId="000002E4" w15:done="0"/>
  <w15:commentEx w15:paraId="000002EC" w15:done="0"/>
  <w15:commentEx w15:paraId="000002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E8523A" w16cex:dateUtc="2025-07-18T19: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2F0" w16cid:durableId="000002F0"/>
  <w16cid:commentId w16cid:paraId="000002E0" w16cid:durableId="000002E0"/>
  <w16cid:commentId w16cid:paraId="000002E1" w16cid:durableId="000002E1"/>
  <w16cid:commentId w16cid:paraId="000002E2" w16cid:durableId="000002E2"/>
  <w16cid:commentId w16cid:paraId="000002D4" w16cid:durableId="000002D4"/>
  <w16cid:commentId w16cid:paraId="000002EF" w16cid:durableId="000002EF"/>
  <w16cid:commentId w16cid:paraId="000002E6" w16cid:durableId="000002E6"/>
  <w16cid:commentId w16cid:paraId="000002E7" w16cid:durableId="000002E7"/>
  <w16cid:commentId w16cid:paraId="000002ED" w16cid:durableId="000002ED"/>
  <w16cid:commentId w16cid:paraId="000002D5" w16cid:durableId="000002D5"/>
  <w16cid:commentId w16cid:paraId="000002D6" w16cid:durableId="000002D6"/>
  <w16cid:commentId w16cid:paraId="000002DD" w16cid:durableId="000002DD"/>
  <w16cid:commentId w16cid:paraId="000002D7" w16cid:durableId="000002D7"/>
  <w16cid:commentId w16cid:paraId="000002D8" w16cid:durableId="000002D8"/>
  <w16cid:commentId w16cid:paraId="000002D9" w16cid:durableId="000002D9"/>
  <w16cid:commentId w16cid:paraId="000002DA" w16cid:durableId="000002DA"/>
  <w16cid:commentId w16cid:paraId="000002DB" w16cid:durableId="000002DB"/>
  <w16cid:commentId w16cid:paraId="000002D3" w16cid:durableId="000002D3"/>
  <w16cid:commentId w16cid:paraId="000002DE" w16cid:durableId="000002DE"/>
  <w16cid:commentId w16cid:paraId="000002DC" w16cid:durableId="000002DC"/>
  <w16cid:commentId w16cid:paraId="000002EA" w16cid:durableId="000002EA"/>
  <w16cid:commentId w16cid:paraId="000002E3" w16cid:durableId="000002E3"/>
  <w16cid:commentId w16cid:paraId="000002F1" w16cid:durableId="000002F1"/>
  <w16cid:commentId w16cid:paraId="000002EB" w16cid:durableId="000002EB"/>
  <w16cid:commentId w16cid:paraId="7F6609DE" w16cid:durableId="2BE8523A"/>
  <w16cid:commentId w16cid:paraId="000002E8" w16cid:durableId="000002E8"/>
  <w16cid:commentId w16cid:paraId="000002DF" w16cid:durableId="000002DF"/>
  <w16cid:commentId w16cid:paraId="000002E5" w16cid:durableId="000002E5"/>
  <w16cid:commentId w16cid:paraId="000002E4" w16cid:durableId="000002E4"/>
  <w16cid:commentId w16cid:paraId="000002EC" w16cid:durableId="000002EC"/>
  <w16cid:commentId w16cid:paraId="000002EE" w16cid:durableId="000002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97CBF" w14:textId="77777777" w:rsidR="00FA2B4F" w:rsidRDefault="00FA2B4F">
      <w:pPr>
        <w:spacing w:before="0" w:after="0"/>
      </w:pPr>
      <w:r>
        <w:separator/>
      </w:r>
    </w:p>
  </w:endnote>
  <w:endnote w:type="continuationSeparator" w:id="0">
    <w:p w14:paraId="1357207A" w14:textId="77777777" w:rsidR="00FA2B4F" w:rsidRDefault="00FA2B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F0AE2A3-84BB-494A-BC5E-3037B9EADB65}"/>
    <w:embedBold r:id="rId2" w:fontKey="{06404E47-90F1-584D-BDEE-2E929126122A}"/>
    <w:embedItalic r:id="rId3" w:fontKey="{1D0C8304-2F5B-E949-9A83-30E6F6CA553A}"/>
    <w:embedBoldItalic r:id="rId4" w:fontKey="{045D4D99-B5FC-B047-B62C-53D2412A39F0}"/>
  </w:font>
  <w:font w:name="Symbol">
    <w:panose1 w:val="05050102010706020507"/>
    <w:charset w:val="02"/>
    <w:family w:val="decorative"/>
    <w:pitch w:val="variable"/>
    <w:sig w:usb0="00000000" w:usb1="10000000" w:usb2="00000000" w:usb3="00000000" w:csb0="80000000" w:csb1="00000000"/>
    <w:embedRegular r:id="rId5" w:fontKey="{5CBB104F-67DB-DF4D-9105-324AF4BB8427}"/>
  </w:font>
  <w:font w:name="Courier New">
    <w:panose1 w:val="02070309020205020404"/>
    <w:charset w:val="00"/>
    <w:family w:val="modern"/>
    <w:pitch w:val="fixed"/>
    <w:sig w:usb0="E0002AFF" w:usb1="C0007843" w:usb2="00000009" w:usb3="00000000" w:csb0="000001FF" w:csb1="00000000"/>
    <w:embedRegular r:id="rId6" w:fontKey="{925698C2-7B36-1848-A8EE-0A4F52C6736D}"/>
  </w:font>
  <w:font w:name="Wingdings">
    <w:panose1 w:val="05000000000000000000"/>
    <w:charset w:val="4D"/>
    <w:family w:val="decorative"/>
    <w:pitch w:val="variable"/>
    <w:sig w:usb0="00000003" w:usb1="00000000" w:usb2="00000000" w:usb3="00000000" w:csb0="80000001" w:csb1="00000000"/>
    <w:embedRegular r:id="rId7" w:fontKey="{BA8E5798-BD69-E243-BD3D-8B3D69F05CD5}"/>
  </w:font>
  <w:font w:name="Noto Sans Symbols">
    <w:panose1 w:val="020B0604020202020204"/>
    <w:charset w:val="00"/>
    <w:family w:val="auto"/>
    <w:pitch w:val="default"/>
    <w:embedRegular r:id="rId8" w:fontKey="{AD0CD0E5-8C4D-A74C-9BDD-0181CBEE9D6B}"/>
  </w:font>
  <w:font w:name="Calibri">
    <w:panose1 w:val="020F0502020204030204"/>
    <w:charset w:val="00"/>
    <w:family w:val="swiss"/>
    <w:pitch w:val="variable"/>
    <w:sig w:usb0="E0002AFF" w:usb1="C000247B" w:usb2="00000009" w:usb3="00000000" w:csb0="000001FF" w:csb1="00000000"/>
    <w:embedRegular r:id="rId9" w:fontKey="{6A5C508F-7670-2140-B2BC-9F835F3070E0}"/>
    <w:embedBold r:id="rId10" w:fontKey="{75B3C9DB-F7FC-DF4A-A002-B96EDEA8378E}"/>
    <w:embedItalic r:id="rId11" w:fontKey="{4A507085-45F2-1D4B-AF97-48881CCD6360}"/>
  </w:font>
  <w:font w:name="Cambria">
    <w:panose1 w:val="02040503050406030204"/>
    <w:charset w:val="00"/>
    <w:family w:val="roman"/>
    <w:pitch w:val="variable"/>
    <w:sig w:usb0="E00002FF" w:usb1="400004FF" w:usb2="00000000" w:usb3="00000000" w:csb0="0000019F" w:csb1="00000000"/>
    <w:embedRegular r:id="rId12" w:fontKey="{096CD8E4-ECA9-6840-AD3F-25E77CE096DE}"/>
    <w:embedBold r:id="rId13" w:fontKey="{F3F8FCF4-896F-9C47-B0EC-1E83BEAE9B67}"/>
    <w:embedItalic r:id="rId14" w:fontKey="{CD1828B0-4B3E-8848-ACF7-62A70F489959}"/>
  </w:font>
  <w:font w:name="Times">
    <w:altName w:val="DokChampa"/>
    <w:panose1 w:val="020B0604020202020204"/>
    <w:charset w:val="00"/>
    <w:family w:val="auto"/>
    <w:pitch w:val="default"/>
  </w:font>
  <w:font w:name="Geneva">
    <w:panose1 w:val="020B0503030404040204"/>
    <w:charset w:val="00"/>
    <w:family w:val="swiss"/>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embedRegular r:id="rId19" w:fontKey="{DD656B6A-ED0E-E141-8D8B-27E51C8F37AF}"/>
  </w:font>
  <w:font w:name="Palatino">
    <w:panose1 w:val="00000000000000000000"/>
    <w:charset w:val="4D"/>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embedRegular r:id="rId21" w:fontKey="{95EA9A1D-783C-544E-934F-5866C3310140}"/>
    <w:embedItalic r:id="rId22" w:fontKey="{5D9A0416-76F8-DF46-8BF5-E83409A1E0D6}"/>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embedRegular r:id="rId24" w:fontKey="{94DE9C33-F92C-E14D-82FB-9879A5F13D33}"/>
    <w:embedItalic r:id="rId25" w:fontKey="{89834B1A-2743-BF43-A2D5-A3C7F0C9AB69}"/>
  </w:font>
  <w:font w:name="Calibri Light">
    <w:panose1 w:val="020F0302020204030204"/>
    <w:charset w:val="00"/>
    <w:family w:val="swiss"/>
    <w:pitch w:val="variable"/>
    <w:sig w:usb0="E0002AFF" w:usb1="C000247B" w:usb2="00000009" w:usb3="00000000" w:csb0="000001FF" w:csb1="00000000"/>
    <w:embedRegular r:id="rId26" w:fontKey="{CEF6B1B1-A422-1148-A1BB-E1673B28C5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D2" w14:textId="77777777" w:rsidR="00DD1D0F" w:rsidRDefault="00000000">
    <w:pPr>
      <w:pBdr>
        <w:top w:val="nil"/>
        <w:left w:val="nil"/>
        <w:bottom w:val="nil"/>
        <w:right w:val="nil"/>
        <w:between w:val="nil"/>
      </w:pBdr>
      <w:tabs>
        <w:tab w:val="center" w:pos="4680"/>
        <w:tab w:val="right" w:pos="9360"/>
        <w:tab w:val="left" w:pos="3384"/>
      </w:tabs>
      <w:rPr>
        <w:i/>
        <w:color w:val="000000"/>
        <w:sz w:val="20"/>
        <w:szCs w:val="20"/>
      </w:rPr>
    </w:pPr>
    <w:r>
      <w:rPr>
        <w:rFonts w:ascii="Times" w:eastAsia="Times" w:hAnsi="Times" w:cs="Times"/>
        <w:b/>
        <w:i/>
        <w:sz w:val="20"/>
        <w:szCs w:val="20"/>
      </w:rPr>
      <w:t>Rahm Neo-Guardian Sensor Study</w:t>
    </w:r>
    <w:r>
      <w:rPr>
        <w:i/>
        <w:color w:val="000000"/>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CC643" w14:textId="77777777" w:rsidR="00FA2B4F" w:rsidRDefault="00FA2B4F">
      <w:pPr>
        <w:spacing w:before="0" w:after="0"/>
      </w:pPr>
      <w:r>
        <w:separator/>
      </w:r>
    </w:p>
  </w:footnote>
  <w:footnote w:type="continuationSeparator" w:id="0">
    <w:p w14:paraId="3B94F0CF" w14:textId="77777777" w:rsidR="00FA2B4F" w:rsidRDefault="00FA2B4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CE" w14:textId="4BA39E9C" w:rsidR="00DD1D0F" w:rsidRDefault="00000000">
    <w:pPr>
      <w:pBdr>
        <w:top w:val="nil"/>
        <w:left w:val="nil"/>
        <w:bottom w:val="nil"/>
        <w:right w:val="nil"/>
        <w:between w:val="nil"/>
      </w:pBdr>
      <w:tabs>
        <w:tab w:val="center" w:pos="4320"/>
        <w:tab w:val="right" w:pos="8640"/>
      </w:tabs>
      <w:spacing w:before="0" w:after="0"/>
      <w:jc w:val="right"/>
      <w:rPr>
        <w:rFonts w:ascii="Times" w:eastAsia="Times" w:hAnsi="Times" w:cs="Times"/>
        <w:color w:val="000000"/>
        <w:szCs w:val="24"/>
      </w:rPr>
    </w:pPr>
    <w:r>
      <w:rPr>
        <w:rFonts w:ascii="Times" w:eastAsia="Times" w:hAnsi="Times" w:cs="Times"/>
        <w:color w:val="000000"/>
        <w:szCs w:val="24"/>
      </w:rPr>
      <w:fldChar w:fldCharType="begin"/>
    </w:r>
    <w:r>
      <w:rPr>
        <w:rFonts w:ascii="Times" w:eastAsia="Times" w:hAnsi="Times" w:cs="Times"/>
        <w:color w:val="000000"/>
        <w:szCs w:val="24"/>
      </w:rPr>
      <w:instrText>PAGE</w:instrText>
    </w:r>
    <w:r>
      <w:rPr>
        <w:rFonts w:ascii="Times" w:eastAsia="Times" w:hAnsi="Times" w:cs="Times"/>
        <w:color w:val="000000"/>
        <w:szCs w:val="24"/>
      </w:rPr>
      <w:fldChar w:fldCharType="separate"/>
    </w:r>
    <w:r w:rsidR="00963FCD">
      <w:rPr>
        <w:rFonts w:ascii="Times" w:eastAsia="Times" w:hAnsi="Times" w:cs="Times"/>
        <w:noProof/>
        <w:color w:val="000000"/>
        <w:szCs w:val="24"/>
      </w:rPr>
      <w:t>1</w:t>
    </w:r>
    <w:r>
      <w:rPr>
        <w:rFonts w:ascii="Times" w:eastAsia="Times" w:hAnsi="Times" w:cs="Times"/>
        <w:color w:val="000000"/>
        <w:szCs w:val="24"/>
      </w:rPr>
      <w:fldChar w:fldCharType="end"/>
    </w:r>
  </w:p>
  <w:p w14:paraId="000002CF" w14:textId="77777777" w:rsidR="00DD1D0F" w:rsidRDefault="00000000">
    <w:pPr>
      <w:pBdr>
        <w:top w:val="nil"/>
        <w:left w:val="nil"/>
        <w:bottom w:val="nil"/>
        <w:right w:val="nil"/>
        <w:between w:val="nil"/>
      </w:pBdr>
      <w:tabs>
        <w:tab w:val="center" w:pos="4320"/>
        <w:tab w:val="right" w:pos="8640"/>
      </w:tabs>
      <w:spacing w:before="0" w:after="0"/>
      <w:rPr>
        <w:rFonts w:ascii="Times" w:eastAsia="Times" w:hAnsi="Times" w:cs="Times"/>
        <w:b/>
        <w:i/>
        <w:color w:val="000000"/>
        <w:sz w:val="20"/>
        <w:szCs w:val="20"/>
      </w:rPr>
    </w:pPr>
    <w:r>
      <w:rPr>
        <w:rFonts w:ascii="Times" w:eastAsia="Times" w:hAnsi="Times" w:cs="Times"/>
        <w:b/>
        <w:i/>
        <w:color w:val="000000"/>
        <w:sz w:val="20"/>
        <w:szCs w:val="20"/>
      </w:rPr>
      <w:t xml:space="preserve">Title: </w:t>
    </w:r>
    <w:r>
      <w:rPr>
        <w:rFonts w:ascii="Times" w:eastAsia="Times" w:hAnsi="Times" w:cs="Times"/>
        <w:b/>
        <w:i/>
        <w:sz w:val="20"/>
        <w:szCs w:val="20"/>
      </w:rPr>
      <w:t xml:space="preserve">Rahm Neo-Guardian Sensor </w:t>
    </w:r>
    <w:proofErr w:type="gramStart"/>
    <w:r>
      <w:rPr>
        <w:rFonts w:ascii="Times" w:eastAsia="Times" w:hAnsi="Times" w:cs="Times"/>
        <w:b/>
        <w:i/>
        <w:sz w:val="20"/>
        <w:szCs w:val="20"/>
      </w:rPr>
      <w:t>Pilot  Study</w:t>
    </w:r>
    <w:proofErr w:type="gramEnd"/>
  </w:p>
  <w:p w14:paraId="000002D0" w14:textId="77777777" w:rsidR="00DD1D0F" w:rsidRDefault="00000000">
    <w:pPr>
      <w:pBdr>
        <w:top w:val="nil"/>
        <w:left w:val="nil"/>
        <w:bottom w:val="nil"/>
        <w:right w:val="nil"/>
        <w:between w:val="nil"/>
      </w:pBdr>
      <w:tabs>
        <w:tab w:val="center" w:pos="4320"/>
        <w:tab w:val="right" w:pos="8640"/>
      </w:tabs>
      <w:spacing w:before="0" w:after="0"/>
      <w:rPr>
        <w:rFonts w:ascii="Times" w:eastAsia="Times" w:hAnsi="Times" w:cs="Times"/>
        <w:b/>
        <w:i/>
        <w:color w:val="000000"/>
        <w:sz w:val="20"/>
        <w:szCs w:val="20"/>
      </w:rPr>
    </w:pPr>
    <w:r>
      <w:rPr>
        <w:rFonts w:ascii="Times" w:eastAsia="Times" w:hAnsi="Times" w:cs="Times"/>
        <w:b/>
        <w:i/>
        <w:color w:val="000000"/>
        <w:sz w:val="20"/>
        <w:szCs w:val="20"/>
      </w:rPr>
      <w:t>Version Date: 0</w:t>
    </w:r>
    <w:r>
      <w:rPr>
        <w:rFonts w:ascii="Times" w:eastAsia="Times" w:hAnsi="Times" w:cs="Times"/>
        <w:b/>
        <w:i/>
        <w:sz w:val="20"/>
        <w:szCs w:val="20"/>
      </w:rPr>
      <w:t>2</w:t>
    </w:r>
    <w:r>
      <w:rPr>
        <w:rFonts w:ascii="Times" w:eastAsia="Times" w:hAnsi="Times" w:cs="Times"/>
        <w:b/>
        <w:i/>
        <w:color w:val="000000"/>
        <w:sz w:val="20"/>
        <w:szCs w:val="20"/>
      </w:rPr>
      <w:t>.</w:t>
    </w:r>
    <w:r>
      <w:rPr>
        <w:rFonts w:ascii="Times" w:eastAsia="Times" w:hAnsi="Times" w:cs="Times"/>
        <w:b/>
        <w:i/>
        <w:sz w:val="20"/>
        <w:szCs w:val="20"/>
      </w:rPr>
      <w:t>24</w:t>
    </w:r>
    <w:r>
      <w:rPr>
        <w:rFonts w:ascii="Times" w:eastAsia="Times" w:hAnsi="Times" w:cs="Times"/>
        <w:b/>
        <w:i/>
        <w:color w:val="000000"/>
        <w:sz w:val="20"/>
        <w:szCs w:val="20"/>
      </w:rPr>
      <w:t>.2</w:t>
    </w:r>
    <w:r>
      <w:rPr>
        <w:rFonts w:ascii="Times" w:eastAsia="Times" w:hAnsi="Times" w:cs="Times"/>
        <w:b/>
        <w:i/>
        <w:sz w:val="20"/>
        <w:szCs w:val="20"/>
      </w:rPr>
      <w:t>5</w:t>
    </w:r>
  </w:p>
  <w:p w14:paraId="000002D1" w14:textId="77777777" w:rsidR="00DD1D0F" w:rsidRDefault="00DD1D0F">
    <w:pPr>
      <w:pBdr>
        <w:top w:val="nil"/>
        <w:left w:val="nil"/>
        <w:bottom w:val="nil"/>
        <w:right w:val="nil"/>
        <w:between w:val="nil"/>
      </w:pBdr>
      <w:tabs>
        <w:tab w:val="center" w:pos="4320"/>
        <w:tab w:val="right" w:pos="8640"/>
      </w:tabs>
      <w:spacing w:before="0" w:after="0"/>
      <w:rPr>
        <w:rFonts w:ascii="Times" w:eastAsia="Times" w:hAnsi="Times" w:cs="Times"/>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E1B3A"/>
    <w:multiLevelType w:val="multilevel"/>
    <w:tmpl w:val="4E0A6E84"/>
    <w:lvl w:ilvl="0">
      <w:start w:val="1"/>
      <w:numFmt w:val="bullet"/>
      <w:pStyle w:val="CROMSTex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D29AD"/>
    <w:multiLevelType w:val="multilevel"/>
    <w:tmpl w:val="31643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055171"/>
    <w:multiLevelType w:val="multilevel"/>
    <w:tmpl w:val="6120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859EF"/>
    <w:multiLevelType w:val="multilevel"/>
    <w:tmpl w:val="E378FD96"/>
    <w:lvl w:ilvl="0">
      <w:start w:val="1"/>
      <w:numFmt w:val="bullet"/>
      <w:lvlText w:val="●"/>
      <w:lvlJc w:val="left"/>
      <w:pPr>
        <w:ind w:left="720" w:hanging="360"/>
      </w:pPr>
      <w:rPr>
        <w:rFonts w:ascii="Noto Sans Symbols" w:eastAsia="Noto Sans Symbols" w:hAnsi="Noto Sans Symbols" w:cs="Noto Sans Symbols"/>
      </w:rPr>
    </w:lvl>
    <w:lvl w:ilvl="1">
      <w:start w:val="1"/>
      <w:numFmt w:val="bullet"/>
      <w:pStyle w:val="Style4"/>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F977DF"/>
    <w:multiLevelType w:val="multilevel"/>
    <w:tmpl w:val="D9E0F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21B4096"/>
    <w:multiLevelType w:val="multilevel"/>
    <w:tmpl w:val="F896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D5E74"/>
    <w:multiLevelType w:val="multilevel"/>
    <w:tmpl w:val="B43E563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0D63E1"/>
    <w:multiLevelType w:val="multilevel"/>
    <w:tmpl w:val="FE20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43BAC"/>
    <w:multiLevelType w:val="multilevel"/>
    <w:tmpl w:val="E6DA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7B0990"/>
    <w:multiLevelType w:val="multilevel"/>
    <w:tmpl w:val="10D28C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C5C2363"/>
    <w:multiLevelType w:val="multilevel"/>
    <w:tmpl w:val="704A4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CF2ECB"/>
    <w:multiLevelType w:val="multilevel"/>
    <w:tmpl w:val="B824B722"/>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2" w15:restartNumberingAfterBreak="0">
    <w:nsid w:val="2DB12B3F"/>
    <w:multiLevelType w:val="multilevel"/>
    <w:tmpl w:val="B2D29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DD20909"/>
    <w:multiLevelType w:val="multilevel"/>
    <w:tmpl w:val="89F277BE"/>
    <w:lvl w:ilvl="0">
      <w:start w:val="1"/>
      <w:numFmt w:val="bullet"/>
      <w:lvlText w:val="●"/>
      <w:lvlJc w:val="left"/>
      <w:pPr>
        <w:ind w:left="764" w:hanging="359"/>
      </w:pPr>
      <w:rPr>
        <w:rFonts w:ascii="Noto Sans Symbols" w:eastAsia="Noto Sans Symbols" w:hAnsi="Noto Sans Symbols" w:cs="Noto Sans Symbols"/>
      </w:rPr>
    </w:lvl>
    <w:lvl w:ilvl="1">
      <w:start w:val="1"/>
      <w:numFmt w:val="bullet"/>
      <w:lvlText w:val="o"/>
      <w:lvlJc w:val="left"/>
      <w:pPr>
        <w:ind w:left="1484" w:hanging="360"/>
      </w:pPr>
      <w:rPr>
        <w:rFonts w:ascii="Courier New" w:eastAsia="Courier New" w:hAnsi="Courier New" w:cs="Courier New"/>
      </w:rPr>
    </w:lvl>
    <w:lvl w:ilvl="2">
      <w:start w:val="1"/>
      <w:numFmt w:val="bullet"/>
      <w:lvlText w:val="▪"/>
      <w:lvlJc w:val="left"/>
      <w:pPr>
        <w:ind w:left="2204" w:hanging="360"/>
      </w:pPr>
      <w:rPr>
        <w:rFonts w:ascii="Noto Sans Symbols" w:eastAsia="Noto Sans Symbols" w:hAnsi="Noto Sans Symbols" w:cs="Noto Sans Symbols"/>
      </w:rPr>
    </w:lvl>
    <w:lvl w:ilvl="3">
      <w:start w:val="1"/>
      <w:numFmt w:val="bullet"/>
      <w:lvlText w:val="●"/>
      <w:lvlJc w:val="left"/>
      <w:pPr>
        <w:ind w:left="2924" w:hanging="360"/>
      </w:pPr>
      <w:rPr>
        <w:rFonts w:ascii="Noto Sans Symbols" w:eastAsia="Noto Sans Symbols" w:hAnsi="Noto Sans Symbols" w:cs="Noto Sans Symbols"/>
      </w:rPr>
    </w:lvl>
    <w:lvl w:ilvl="4">
      <w:start w:val="1"/>
      <w:numFmt w:val="bullet"/>
      <w:lvlText w:val="o"/>
      <w:lvlJc w:val="left"/>
      <w:pPr>
        <w:ind w:left="3644" w:hanging="360"/>
      </w:pPr>
      <w:rPr>
        <w:rFonts w:ascii="Courier New" w:eastAsia="Courier New" w:hAnsi="Courier New" w:cs="Courier New"/>
      </w:rPr>
    </w:lvl>
    <w:lvl w:ilvl="5">
      <w:start w:val="1"/>
      <w:numFmt w:val="bullet"/>
      <w:lvlText w:val="▪"/>
      <w:lvlJc w:val="left"/>
      <w:pPr>
        <w:ind w:left="4364" w:hanging="360"/>
      </w:pPr>
      <w:rPr>
        <w:rFonts w:ascii="Noto Sans Symbols" w:eastAsia="Noto Sans Symbols" w:hAnsi="Noto Sans Symbols" w:cs="Noto Sans Symbols"/>
      </w:rPr>
    </w:lvl>
    <w:lvl w:ilvl="6">
      <w:start w:val="1"/>
      <w:numFmt w:val="bullet"/>
      <w:lvlText w:val="●"/>
      <w:lvlJc w:val="left"/>
      <w:pPr>
        <w:ind w:left="5084" w:hanging="360"/>
      </w:pPr>
      <w:rPr>
        <w:rFonts w:ascii="Noto Sans Symbols" w:eastAsia="Noto Sans Symbols" w:hAnsi="Noto Sans Symbols" w:cs="Noto Sans Symbols"/>
      </w:rPr>
    </w:lvl>
    <w:lvl w:ilvl="7">
      <w:start w:val="1"/>
      <w:numFmt w:val="bullet"/>
      <w:lvlText w:val="o"/>
      <w:lvlJc w:val="left"/>
      <w:pPr>
        <w:ind w:left="5804" w:hanging="360"/>
      </w:pPr>
      <w:rPr>
        <w:rFonts w:ascii="Courier New" w:eastAsia="Courier New" w:hAnsi="Courier New" w:cs="Courier New"/>
      </w:rPr>
    </w:lvl>
    <w:lvl w:ilvl="8">
      <w:start w:val="1"/>
      <w:numFmt w:val="bullet"/>
      <w:lvlText w:val="▪"/>
      <w:lvlJc w:val="left"/>
      <w:pPr>
        <w:ind w:left="6524" w:hanging="360"/>
      </w:pPr>
      <w:rPr>
        <w:rFonts w:ascii="Noto Sans Symbols" w:eastAsia="Noto Sans Symbols" w:hAnsi="Noto Sans Symbols" w:cs="Noto Sans Symbols"/>
      </w:rPr>
    </w:lvl>
  </w:abstractNum>
  <w:abstractNum w:abstractNumId="14" w15:restartNumberingAfterBreak="0">
    <w:nsid w:val="2FBA254B"/>
    <w:multiLevelType w:val="multilevel"/>
    <w:tmpl w:val="EA008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ED2849"/>
    <w:multiLevelType w:val="multilevel"/>
    <w:tmpl w:val="63A2D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AE6C44"/>
    <w:multiLevelType w:val="multilevel"/>
    <w:tmpl w:val="83083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0D20AC9"/>
    <w:multiLevelType w:val="multilevel"/>
    <w:tmpl w:val="EC7CF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B52A39"/>
    <w:multiLevelType w:val="multilevel"/>
    <w:tmpl w:val="2DC0A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2444D39"/>
    <w:multiLevelType w:val="multilevel"/>
    <w:tmpl w:val="9D82E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7966353"/>
    <w:multiLevelType w:val="multilevel"/>
    <w:tmpl w:val="63FA05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96A0286"/>
    <w:multiLevelType w:val="multilevel"/>
    <w:tmpl w:val="1508319E"/>
    <w:lvl w:ilvl="0">
      <w:start w:val="1"/>
      <w:numFmt w:val="bullet"/>
      <w:pStyle w:val="ProtocolStyl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8C74C4"/>
    <w:multiLevelType w:val="multilevel"/>
    <w:tmpl w:val="B824E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A46C1"/>
    <w:multiLevelType w:val="multilevel"/>
    <w:tmpl w:val="2EFCC8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FC54620"/>
    <w:multiLevelType w:val="multilevel"/>
    <w:tmpl w:val="D5D012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513590E"/>
    <w:multiLevelType w:val="multilevel"/>
    <w:tmpl w:val="77C68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75454A2"/>
    <w:multiLevelType w:val="multilevel"/>
    <w:tmpl w:val="1A8839EC"/>
    <w:lvl w:ilvl="0">
      <w:numFmt w:val="bullet"/>
      <w:pStyle w:val="CROMSInstructionalTextBullets"/>
      <w:lvlText w:val="•"/>
      <w:lvlJc w:val="left"/>
      <w:pPr>
        <w:ind w:left="744" w:hanging="383"/>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A521559"/>
    <w:multiLevelType w:val="multilevel"/>
    <w:tmpl w:val="4484C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A797316"/>
    <w:multiLevelType w:val="multilevel"/>
    <w:tmpl w:val="DE18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7A29DC"/>
    <w:multiLevelType w:val="multilevel"/>
    <w:tmpl w:val="2E468F8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F1B29A8"/>
    <w:multiLevelType w:val="multilevel"/>
    <w:tmpl w:val="BC72E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5B57E22"/>
    <w:multiLevelType w:val="multilevel"/>
    <w:tmpl w:val="7368BE96"/>
    <w:lvl w:ilvl="0">
      <w:numFmt w:val="bullet"/>
      <w:lvlText w:val="•"/>
      <w:lvlJc w:val="left"/>
      <w:pPr>
        <w:ind w:left="744" w:hanging="383"/>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70A7FA8"/>
    <w:multiLevelType w:val="multilevel"/>
    <w:tmpl w:val="25FEE7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B721784"/>
    <w:multiLevelType w:val="multilevel"/>
    <w:tmpl w:val="BB66E1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7BE60928"/>
    <w:multiLevelType w:val="multilevel"/>
    <w:tmpl w:val="09A0B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AF207F"/>
    <w:multiLevelType w:val="multilevel"/>
    <w:tmpl w:val="B7D4A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F62B68"/>
    <w:multiLevelType w:val="multilevel"/>
    <w:tmpl w:val="D6C24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01674700">
    <w:abstractNumId w:val="27"/>
  </w:num>
  <w:num w:numId="2" w16cid:durableId="2039695521">
    <w:abstractNumId w:val="10"/>
  </w:num>
  <w:num w:numId="3" w16cid:durableId="1629974246">
    <w:abstractNumId w:val="12"/>
  </w:num>
  <w:num w:numId="4" w16cid:durableId="2013754884">
    <w:abstractNumId w:val="24"/>
  </w:num>
  <w:num w:numId="5" w16cid:durableId="546331686">
    <w:abstractNumId w:val="35"/>
  </w:num>
  <w:num w:numId="6" w16cid:durableId="385225197">
    <w:abstractNumId w:val="33"/>
  </w:num>
  <w:num w:numId="7" w16cid:durableId="445085006">
    <w:abstractNumId w:val="17"/>
  </w:num>
  <w:num w:numId="8" w16cid:durableId="1701934056">
    <w:abstractNumId w:val="6"/>
  </w:num>
  <w:num w:numId="9" w16cid:durableId="1491678428">
    <w:abstractNumId w:val="29"/>
  </w:num>
  <w:num w:numId="10" w16cid:durableId="231670102">
    <w:abstractNumId w:val="18"/>
  </w:num>
  <w:num w:numId="11" w16cid:durableId="726075451">
    <w:abstractNumId w:val="16"/>
  </w:num>
  <w:num w:numId="12" w16cid:durableId="2145194002">
    <w:abstractNumId w:val="3"/>
  </w:num>
  <w:num w:numId="13" w16cid:durableId="1393697978">
    <w:abstractNumId w:val="25"/>
  </w:num>
  <w:num w:numId="14" w16cid:durableId="979187810">
    <w:abstractNumId w:val="36"/>
  </w:num>
  <w:num w:numId="15" w16cid:durableId="1739405047">
    <w:abstractNumId w:val="21"/>
  </w:num>
  <w:num w:numId="16" w16cid:durableId="723791739">
    <w:abstractNumId w:val="22"/>
  </w:num>
  <w:num w:numId="17" w16cid:durableId="1842162071">
    <w:abstractNumId w:val="13"/>
  </w:num>
  <w:num w:numId="18" w16cid:durableId="527380118">
    <w:abstractNumId w:val="20"/>
  </w:num>
  <w:num w:numId="19" w16cid:durableId="1117413447">
    <w:abstractNumId w:val="26"/>
  </w:num>
  <w:num w:numId="20" w16cid:durableId="1796363701">
    <w:abstractNumId w:val="31"/>
  </w:num>
  <w:num w:numId="21" w16cid:durableId="1450853727">
    <w:abstractNumId w:val="15"/>
  </w:num>
  <w:num w:numId="22" w16cid:durableId="1434478129">
    <w:abstractNumId w:val="0"/>
  </w:num>
  <w:num w:numId="23" w16cid:durableId="655887041">
    <w:abstractNumId w:val="34"/>
  </w:num>
  <w:num w:numId="24" w16cid:durableId="2049065799">
    <w:abstractNumId w:val="19"/>
  </w:num>
  <w:num w:numId="25" w16cid:durableId="353649786">
    <w:abstractNumId w:val="8"/>
  </w:num>
  <w:num w:numId="26" w16cid:durableId="1305351452">
    <w:abstractNumId w:val="30"/>
  </w:num>
  <w:num w:numId="27" w16cid:durableId="383527587">
    <w:abstractNumId w:val="23"/>
  </w:num>
  <w:num w:numId="28" w16cid:durableId="260643813">
    <w:abstractNumId w:val="1"/>
  </w:num>
  <w:num w:numId="29" w16cid:durableId="165369367">
    <w:abstractNumId w:val="14"/>
  </w:num>
  <w:num w:numId="30" w16cid:durableId="863250717">
    <w:abstractNumId w:val="32"/>
  </w:num>
  <w:num w:numId="31" w16cid:durableId="1292443697">
    <w:abstractNumId w:val="4"/>
  </w:num>
  <w:num w:numId="32" w16cid:durableId="1399014434">
    <w:abstractNumId w:val="9"/>
  </w:num>
  <w:num w:numId="33" w16cid:durableId="196049676">
    <w:abstractNumId w:val="11"/>
  </w:num>
  <w:num w:numId="34" w16cid:durableId="13334856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32143412">
    <w:abstractNumId w:val="28"/>
  </w:num>
  <w:num w:numId="36" w16cid:durableId="436947846">
    <w:abstractNumId w:val="5"/>
  </w:num>
  <w:num w:numId="37" w16cid:durableId="1781727348">
    <w:abstractNumId w:val="7"/>
  </w:num>
  <w:num w:numId="38" w16cid:durableId="70563722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u, Helen H.">
    <w15:presenceInfo w15:providerId="AD" w15:userId="S::hzhang6@ufl.edu::bf3aa37c-e02d-4271-8f62-5c165f5e47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0F"/>
    <w:rsid w:val="00025096"/>
    <w:rsid w:val="00166F55"/>
    <w:rsid w:val="00963FCD"/>
    <w:rsid w:val="00DD1D0F"/>
    <w:rsid w:val="00FA2B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6FFE2"/>
  <w15:docId w15:val="{9FAF4CAD-ED19-BD42-8010-4F073213E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71B"/>
    <w:rPr>
      <w:szCs w:val="22"/>
    </w:rPr>
  </w:style>
  <w:style w:type="paragraph" w:styleId="Heading1">
    <w:name w:val="heading 1"/>
    <w:basedOn w:val="Normal"/>
    <w:next w:val="Normal"/>
    <w:link w:val="Heading1Char"/>
    <w:uiPriority w:val="9"/>
    <w:qFormat/>
    <w:rsid w:val="00601D9B"/>
    <w:pPr>
      <w:numPr>
        <w:numId w:val="33"/>
      </w:numPr>
      <w:ind w:left="0" w:firstLine="0"/>
      <w:outlineLvl w:val="0"/>
    </w:pPr>
    <w:rPr>
      <w:b/>
      <w:caps/>
      <w:szCs w:val="24"/>
    </w:rPr>
  </w:style>
  <w:style w:type="paragraph" w:styleId="Heading2">
    <w:name w:val="heading 2"/>
    <w:basedOn w:val="Heading1"/>
    <w:next w:val="Normal"/>
    <w:link w:val="Heading2Char"/>
    <w:uiPriority w:val="9"/>
    <w:unhideWhenUsed/>
    <w:qFormat/>
    <w:rsid w:val="00FC6DBE"/>
    <w:pPr>
      <w:numPr>
        <w:ilvl w:val="1"/>
      </w:numPr>
      <w:outlineLvl w:val="1"/>
    </w:pPr>
    <w:rPr>
      <w:caps w:val="0"/>
      <w:smallCaps/>
    </w:rPr>
  </w:style>
  <w:style w:type="paragraph" w:styleId="Heading3">
    <w:name w:val="heading 3"/>
    <w:basedOn w:val="Heading2"/>
    <w:next w:val="Normal"/>
    <w:link w:val="Heading3Char"/>
    <w:uiPriority w:val="9"/>
    <w:unhideWhenUsed/>
    <w:qFormat/>
    <w:rsid w:val="00FC6DBE"/>
    <w:pPr>
      <w:numPr>
        <w:ilvl w:val="2"/>
      </w:numPr>
      <w:outlineLvl w:val="2"/>
    </w:pPr>
    <w:rPr>
      <w:smallCaps w:val="0"/>
    </w:rPr>
  </w:style>
  <w:style w:type="paragraph" w:styleId="Heading4">
    <w:name w:val="heading 4"/>
    <w:basedOn w:val="Heading3"/>
    <w:next w:val="Normal"/>
    <w:link w:val="Heading4Char"/>
    <w:uiPriority w:val="9"/>
    <w:unhideWhenUsed/>
    <w:qFormat/>
    <w:rsid w:val="00601D9B"/>
    <w:pPr>
      <w:numPr>
        <w:ilvl w:val="3"/>
      </w:numPr>
      <w:outlineLvl w:val="3"/>
    </w:pPr>
    <w:rPr>
      <w:smallCaps/>
    </w:rPr>
  </w:style>
  <w:style w:type="paragraph" w:styleId="Heading5">
    <w:name w:val="heading 5"/>
    <w:basedOn w:val="Normal"/>
    <w:next w:val="Normal"/>
    <w:link w:val="Heading5Char"/>
    <w:uiPriority w:val="9"/>
    <w:semiHidden/>
    <w:unhideWhenUsed/>
    <w:qFormat/>
    <w:rsid w:val="00601D9B"/>
    <w:pPr>
      <w:numPr>
        <w:ilvl w:val="4"/>
        <w:numId w:val="33"/>
      </w:numPr>
      <w:outlineLvl w:val="4"/>
    </w:pPr>
    <w:rPr>
      <w:bCs/>
      <w:iCs/>
      <w:szCs w:val="26"/>
    </w:rPr>
  </w:style>
  <w:style w:type="paragraph" w:styleId="Heading6">
    <w:name w:val="heading 6"/>
    <w:aliases w:val="CROMS_Heading 6"/>
    <w:basedOn w:val="Normal"/>
    <w:next w:val="Normal"/>
    <w:link w:val="Heading6Char"/>
    <w:uiPriority w:val="9"/>
    <w:semiHidden/>
    <w:unhideWhenUsed/>
    <w:qFormat/>
    <w:rsid w:val="00536B6E"/>
    <w:pPr>
      <w:numPr>
        <w:ilvl w:val="5"/>
        <w:numId w:val="33"/>
      </w:numPr>
      <w:spacing w:before="240" w:after="60"/>
      <w:outlineLvl w:val="5"/>
    </w:pPr>
    <w:rPr>
      <w:rFonts w:ascii="Calibri" w:hAnsi="Calibri"/>
      <w:b/>
      <w:bCs/>
      <w:sz w:val="22"/>
    </w:rPr>
  </w:style>
  <w:style w:type="paragraph" w:styleId="Heading7">
    <w:name w:val="heading 7"/>
    <w:aliases w:val="CROMS_Heading 7"/>
    <w:basedOn w:val="Normal"/>
    <w:next w:val="Normal"/>
    <w:link w:val="Heading7Char"/>
    <w:uiPriority w:val="6"/>
    <w:qFormat/>
    <w:rsid w:val="00536B6E"/>
    <w:pPr>
      <w:numPr>
        <w:ilvl w:val="6"/>
        <w:numId w:val="33"/>
      </w:numPr>
      <w:spacing w:before="240" w:after="60"/>
      <w:outlineLvl w:val="6"/>
    </w:pPr>
    <w:rPr>
      <w:rFonts w:ascii="Calibri" w:hAnsi="Calibri"/>
      <w:szCs w:val="24"/>
    </w:rPr>
  </w:style>
  <w:style w:type="paragraph" w:styleId="Heading8">
    <w:name w:val="heading 8"/>
    <w:aliases w:val="CROMS_Heading 8"/>
    <w:basedOn w:val="Normal"/>
    <w:next w:val="Normal"/>
    <w:link w:val="Heading8Char"/>
    <w:uiPriority w:val="7"/>
    <w:qFormat/>
    <w:rsid w:val="00536B6E"/>
    <w:pPr>
      <w:numPr>
        <w:ilvl w:val="7"/>
        <w:numId w:val="33"/>
      </w:numPr>
      <w:spacing w:before="240" w:after="60"/>
      <w:outlineLvl w:val="7"/>
    </w:pPr>
    <w:rPr>
      <w:rFonts w:ascii="Calibri" w:hAnsi="Calibri"/>
      <w:i/>
      <w:iCs/>
      <w:szCs w:val="24"/>
    </w:rPr>
  </w:style>
  <w:style w:type="paragraph" w:styleId="Heading9">
    <w:name w:val="heading 9"/>
    <w:aliases w:val="CROMS_Heading 9"/>
    <w:basedOn w:val="Normal"/>
    <w:next w:val="Normal"/>
    <w:link w:val="Heading9Char"/>
    <w:uiPriority w:val="8"/>
    <w:qFormat/>
    <w:rsid w:val="00536B6E"/>
    <w:pPr>
      <w:numPr>
        <w:ilvl w:val="8"/>
        <w:numId w:val="33"/>
      </w:numPr>
      <w:spacing w:before="240" w:after="60"/>
      <w:outlineLvl w:val="8"/>
    </w:pPr>
    <w:rPr>
      <w:rFonts w:ascii="Cambria"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link w:val="TitleChar"/>
    <w:uiPriority w:val="10"/>
    <w:qFormat/>
    <w:rsid w:val="00F64798"/>
    <w:pPr>
      <w:widowControl w:val="0"/>
      <w:spacing w:before="0" w:after="0"/>
      <w:jc w:val="center"/>
    </w:pPr>
    <w:rPr>
      <w:b/>
      <w:szCs w:val="20"/>
    </w:rPr>
  </w:style>
  <w:style w:type="paragraph" w:customStyle="1" w:styleId="Style1">
    <w:name w:val="Style1"/>
    <w:basedOn w:val="Normal"/>
    <w:qFormat/>
    <w:rsid w:val="003B7C78"/>
  </w:style>
  <w:style w:type="character" w:customStyle="1" w:styleId="Heading1Char">
    <w:name w:val="Heading 1 Char"/>
    <w:link w:val="Heading1"/>
    <w:rsid w:val="00601D9B"/>
    <w:rPr>
      <w:rFonts w:ascii="Times New Roman" w:hAnsi="Times New Roman"/>
      <w:b/>
      <w:caps/>
      <w:sz w:val="24"/>
      <w:szCs w:val="24"/>
    </w:rPr>
  </w:style>
  <w:style w:type="character" w:customStyle="1" w:styleId="Heading2Char">
    <w:name w:val="Heading 2 Char"/>
    <w:link w:val="Heading2"/>
    <w:rsid w:val="00FC6DBE"/>
    <w:rPr>
      <w:rFonts w:ascii="Times New Roman" w:hAnsi="Times New Roman"/>
      <w:b/>
      <w:smallCaps/>
      <w:sz w:val="24"/>
      <w:szCs w:val="24"/>
    </w:rPr>
  </w:style>
  <w:style w:type="character" w:customStyle="1" w:styleId="Heading3Char">
    <w:name w:val="Heading 3 Char"/>
    <w:link w:val="Heading3"/>
    <w:uiPriority w:val="2"/>
    <w:rsid w:val="00FC6DBE"/>
    <w:rPr>
      <w:rFonts w:ascii="Times New Roman" w:hAnsi="Times New Roman"/>
      <w:b/>
      <w:sz w:val="24"/>
      <w:szCs w:val="24"/>
    </w:rPr>
  </w:style>
  <w:style w:type="paragraph" w:customStyle="1" w:styleId="ProtocolStyle">
    <w:name w:val="Protocol Style"/>
    <w:basedOn w:val="Heading1"/>
    <w:link w:val="ProtocolStyleChar"/>
    <w:qFormat/>
    <w:rsid w:val="00741E8D"/>
    <w:pPr>
      <w:numPr>
        <w:numId w:val="15"/>
      </w:numPr>
    </w:pPr>
  </w:style>
  <w:style w:type="paragraph" w:styleId="Header">
    <w:name w:val="header"/>
    <w:basedOn w:val="Normal"/>
    <w:link w:val="HeaderChar"/>
    <w:uiPriority w:val="99"/>
    <w:rsid w:val="00741E8D"/>
    <w:pPr>
      <w:tabs>
        <w:tab w:val="center" w:pos="4320"/>
        <w:tab w:val="right" w:pos="8640"/>
      </w:tabs>
      <w:spacing w:before="0" w:after="0"/>
    </w:pPr>
    <w:rPr>
      <w:rFonts w:ascii="Times" w:hAnsi="Times"/>
      <w:szCs w:val="20"/>
      <w:lang w:val="en-GB"/>
    </w:rPr>
  </w:style>
  <w:style w:type="character" w:customStyle="1" w:styleId="ProtocolStyleChar">
    <w:name w:val="Protocol Style Char"/>
    <w:link w:val="ProtocolStyle"/>
    <w:rsid w:val="00741E8D"/>
    <w:rPr>
      <w:rFonts w:ascii="Times New Roman" w:hAnsi="Times New Roman"/>
      <w:b/>
      <w:sz w:val="24"/>
      <w:szCs w:val="24"/>
    </w:rPr>
  </w:style>
  <w:style w:type="character" w:customStyle="1" w:styleId="HeaderChar">
    <w:name w:val="Header Char"/>
    <w:link w:val="Header"/>
    <w:uiPriority w:val="99"/>
    <w:rsid w:val="00741E8D"/>
    <w:rPr>
      <w:rFonts w:ascii="Times" w:eastAsia="Times New Roman" w:hAnsi="Times"/>
      <w:sz w:val="24"/>
      <w:lang w:val="en-GB"/>
    </w:rPr>
  </w:style>
  <w:style w:type="paragraph" w:styleId="BodyText">
    <w:name w:val="Body Text"/>
    <w:basedOn w:val="Normal"/>
    <w:next w:val="BodyTextIndent"/>
    <w:link w:val="BodyTextChar"/>
    <w:semiHidden/>
    <w:rsid w:val="00741E8D"/>
    <w:pPr>
      <w:spacing w:before="0" w:after="0"/>
    </w:pPr>
    <w:rPr>
      <w:rFonts w:ascii="Times" w:hAnsi="Times"/>
      <w:szCs w:val="20"/>
      <w:lang w:val="en-GB"/>
    </w:rPr>
  </w:style>
  <w:style w:type="character" w:customStyle="1" w:styleId="BodyTextChar">
    <w:name w:val="Body Text Char"/>
    <w:link w:val="BodyText"/>
    <w:semiHidden/>
    <w:rsid w:val="00741E8D"/>
    <w:rPr>
      <w:rFonts w:ascii="Times" w:eastAsia="Times New Roman" w:hAnsi="Times"/>
      <w:sz w:val="24"/>
      <w:lang w:val="en-GB"/>
    </w:rPr>
  </w:style>
  <w:style w:type="paragraph" w:styleId="BodyTextIndent">
    <w:name w:val="Body Text Indent"/>
    <w:basedOn w:val="Normal"/>
    <w:link w:val="BodyTextIndentChar"/>
    <w:uiPriority w:val="99"/>
    <w:unhideWhenUsed/>
    <w:rsid w:val="00741E8D"/>
    <w:pPr>
      <w:ind w:left="360"/>
    </w:pPr>
  </w:style>
  <w:style w:type="character" w:customStyle="1" w:styleId="BodyTextIndentChar">
    <w:name w:val="Body Text Indent Char"/>
    <w:link w:val="BodyTextIndent"/>
    <w:uiPriority w:val="99"/>
    <w:rsid w:val="00741E8D"/>
    <w:rPr>
      <w:rFonts w:ascii="Times New Roman" w:hAnsi="Times New Roman"/>
      <w:sz w:val="24"/>
      <w:szCs w:val="22"/>
    </w:rPr>
  </w:style>
  <w:style w:type="character" w:customStyle="1" w:styleId="Heading5Char">
    <w:name w:val="Heading 5 Char"/>
    <w:link w:val="Heading5"/>
    <w:uiPriority w:val="4"/>
    <w:rsid w:val="00601D9B"/>
    <w:rPr>
      <w:rFonts w:ascii="Times New Roman" w:eastAsia="Times New Roman" w:hAnsi="Times New Roman"/>
      <w:bCs/>
      <w:iCs/>
      <w:sz w:val="24"/>
      <w:szCs w:val="26"/>
    </w:rPr>
  </w:style>
  <w:style w:type="paragraph" w:styleId="BodyText2">
    <w:name w:val="Body Text 2"/>
    <w:basedOn w:val="Normal"/>
    <w:link w:val="BodyText2Char"/>
    <w:uiPriority w:val="99"/>
    <w:semiHidden/>
    <w:unhideWhenUsed/>
    <w:rsid w:val="005968F1"/>
    <w:pPr>
      <w:spacing w:line="480" w:lineRule="auto"/>
    </w:pPr>
  </w:style>
  <w:style w:type="character" w:customStyle="1" w:styleId="BodyText2Char">
    <w:name w:val="Body Text 2 Char"/>
    <w:link w:val="BodyText2"/>
    <w:uiPriority w:val="99"/>
    <w:semiHidden/>
    <w:rsid w:val="005968F1"/>
    <w:rPr>
      <w:rFonts w:ascii="Times New Roman" w:hAnsi="Times New Roman"/>
      <w:sz w:val="24"/>
      <w:szCs w:val="22"/>
    </w:rPr>
  </w:style>
  <w:style w:type="paragraph" w:styleId="Footer">
    <w:name w:val="footer"/>
    <w:basedOn w:val="Normal"/>
    <w:link w:val="FooterChar"/>
    <w:uiPriority w:val="99"/>
    <w:unhideWhenUsed/>
    <w:rsid w:val="00435648"/>
    <w:pPr>
      <w:tabs>
        <w:tab w:val="center" w:pos="4680"/>
        <w:tab w:val="right" w:pos="9360"/>
      </w:tabs>
    </w:pPr>
  </w:style>
  <w:style w:type="character" w:customStyle="1" w:styleId="FooterChar">
    <w:name w:val="Footer Char"/>
    <w:link w:val="Footer"/>
    <w:uiPriority w:val="99"/>
    <w:rsid w:val="00435648"/>
    <w:rPr>
      <w:rFonts w:ascii="Times New Roman" w:hAnsi="Times New Roman"/>
      <w:sz w:val="24"/>
      <w:szCs w:val="22"/>
    </w:rPr>
  </w:style>
  <w:style w:type="character" w:customStyle="1" w:styleId="Heading4Char">
    <w:name w:val="Heading 4 Char"/>
    <w:link w:val="Heading4"/>
    <w:uiPriority w:val="3"/>
    <w:rsid w:val="00601D9B"/>
    <w:rPr>
      <w:rFonts w:ascii="Times New Roman" w:hAnsi="Times New Roman"/>
      <w:b/>
      <w:sz w:val="24"/>
      <w:szCs w:val="24"/>
    </w:rPr>
  </w:style>
  <w:style w:type="character" w:customStyle="1" w:styleId="Heading6Char">
    <w:name w:val="Heading 6 Char"/>
    <w:aliases w:val="CROMS_Heading 6 Char"/>
    <w:link w:val="Heading6"/>
    <w:rsid w:val="00536B6E"/>
    <w:rPr>
      <w:rFonts w:eastAsia="Times New Roman"/>
      <w:b/>
      <w:bCs/>
      <w:sz w:val="22"/>
      <w:szCs w:val="22"/>
    </w:rPr>
  </w:style>
  <w:style w:type="character" w:customStyle="1" w:styleId="Heading7Char">
    <w:name w:val="Heading 7 Char"/>
    <w:aliases w:val="CROMS_Heading 7 Char"/>
    <w:link w:val="Heading7"/>
    <w:uiPriority w:val="6"/>
    <w:rsid w:val="00536B6E"/>
    <w:rPr>
      <w:rFonts w:eastAsia="Times New Roman"/>
      <w:sz w:val="24"/>
      <w:szCs w:val="24"/>
    </w:rPr>
  </w:style>
  <w:style w:type="character" w:customStyle="1" w:styleId="Heading8Char">
    <w:name w:val="Heading 8 Char"/>
    <w:aliases w:val="CROMS_Heading 8 Char"/>
    <w:link w:val="Heading8"/>
    <w:uiPriority w:val="7"/>
    <w:rsid w:val="00536B6E"/>
    <w:rPr>
      <w:rFonts w:eastAsia="Times New Roman"/>
      <w:i/>
      <w:iCs/>
      <w:sz w:val="24"/>
      <w:szCs w:val="24"/>
    </w:rPr>
  </w:style>
  <w:style w:type="character" w:customStyle="1" w:styleId="Heading9Char">
    <w:name w:val="Heading 9 Char"/>
    <w:aliases w:val="CROMS_Heading 9 Char"/>
    <w:link w:val="Heading9"/>
    <w:uiPriority w:val="8"/>
    <w:rsid w:val="00536B6E"/>
    <w:rPr>
      <w:rFonts w:ascii="Cambria" w:eastAsia="Times New Roman" w:hAnsi="Cambria"/>
      <w:sz w:val="22"/>
      <w:szCs w:val="22"/>
    </w:rPr>
  </w:style>
  <w:style w:type="character" w:styleId="Hyperlink">
    <w:name w:val="Hyperlink"/>
    <w:uiPriority w:val="99"/>
    <w:rsid w:val="00C03DCC"/>
    <w:rPr>
      <w:color w:val="0000FF"/>
      <w:u w:val="single"/>
    </w:rPr>
  </w:style>
  <w:style w:type="character" w:customStyle="1" w:styleId="Style10ptBold1">
    <w:name w:val="Style 10 pt Bold1"/>
    <w:rsid w:val="00760F97"/>
    <w:rPr>
      <w:rFonts w:ascii="Times New Roman" w:hAnsi="Times New Roman"/>
      <w:b/>
      <w:bCs/>
      <w:sz w:val="24"/>
    </w:rPr>
  </w:style>
  <w:style w:type="paragraph" w:styleId="TOCHeading">
    <w:name w:val="TOC Heading"/>
    <w:basedOn w:val="Heading1"/>
    <w:next w:val="Normal"/>
    <w:uiPriority w:val="39"/>
    <w:qFormat/>
    <w:rsid w:val="00601E3A"/>
    <w:pPr>
      <w:spacing w:line="276" w:lineRule="auto"/>
      <w:outlineLvl w:val="9"/>
    </w:pPr>
    <w:rPr>
      <w:rFonts w:ascii="Cambria" w:hAnsi="Cambria"/>
      <w:caps w:val="0"/>
      <w:color w:val="365F91"/>
      <w:sz w:val="28"/>
    </w:rPr>
  </w:style>
  <w:style w:type="paragraph" w:styleId="TOC1">
    <w:name w:val="toc 1"/>
    <w:basedOn w:val="Normal"/>
    <w:next w:val="Normal"/>
    <w:autoRedefine/>
    <w:uiPriority w:val="39"/>
    <w:unhideWhenUsed/>
    <w:rsid w:val="00063C95"/>
    <w:rPr>
      <w:color w:val="0000FF"/>
    </w:rPr>
  </w:style>
  <w:style w:type="paragraph" w:styleId="TOC2">
    <w:name w:val="toc 2"/>
    <w:basedOn w:val="Normal"/>
    <w:next w:val="Normal"/>
    <w:autoRedefine/>
    <w:uiPriority w:val="39"/>
    <w:unhideWhenUsed/>
    <w:rsid w:val="00063C95"/>
    <w:pPr>
      <w:ind w:left="240"/>
    </w:pPr>
    <w:rPr>
      <w:color w:val="0000FF"/>
    </w:rPr>
  </w:style>
  <w:style w:type="paragraph" w:styleId="TOC3">
    <w:name w:val="toc 3"/>
    <w:basedOn w:val="Normal"/>
    <w:next w:val="Normal"/>
    <w:autoRedefine/>
    <w:uiPriority w:val="39"/>
    <w:unhideWhenUsed/>
    <w:rsid w:val="00063C95"/>
    <w:pPr>
      <w:tabs>
        <w:tab w:val="left" w:pos="1320"/>
        <w:tab w:val="right" w:leader="dot" w:pos="9350"/>
      </w:tabs>
      <w:ind w:left="480"/>
    </w:pPr>
    <w:rPr>
      <w:noProof/>
      <w:color w:val="0000FF"/>
    </w:rPr>
  </w:style>
  <w:style w:type="paragraph" w:customStyle="1" w:styleId="Level1">
    <w:name w:val="Level 1"/>
    <w:basedOn w:val="Normal"/>
    <w:rsid w:val="00EF3D91"/>
    <w:pPr>
      <w:widowControl w:val="0"/>
      <w:spacing w:before="0" w:after="0"/>
      <w:ind w:left="354" w:hanging="354"/>
    </w:pPr>
    <w:rPr>
      <w:snapToGrid w:val="0"/>
      <w:szCs w:val="20"/>
    </w:rPr>
  </w:style>
  <w:style w:type="character" w:styleId="FollowedHyperlink">
    <w:name w:val="FollowedHyperlink"/>
    <w:uiPriority w:val="99"/>
    <w:semiHidden/>
    <w:unhideWhenUsed/>
    <w:rsid w:val="00C05039"/>
    <w:rPr>
      <w:color w:val="800080"/>
      <w:u w:val="single"/>
    </w:rPr>
  </w:style>
  <w:style w:type="paragraph" w:customStyle="1" w:styleId="Outline1">
    <w:name w:val="Outline 1"/>
    <w:basedOn w:val="Normal"/>
    <w:uiPriority w:val="99"/>
    <w:rsid w:val="00D54B44"/>
    <w:pPr>
      <w:spacing w:before="0" w:after="0"/>
      <w:ind w:left="720"/>
    </w:pPr>
    <w:rPr>
      <w:sz w:val="20"/>
      <w:szCs w:val="20"/>
    </w:rPr>
  </w:style>
  <w:style w:type="paragraph" w:styleId="BodyTextIndent2">
    <w:name w:val="Body Text Indent 2"/>
    <w:basedOn w:val="Normal"/>
    <w:link w:val="BodyTextIndent2Char"/>
    <w:uiPriority w:val="99"/>
    <w:semiHidden/>
    <w:unhideWhenUsed/>
    <w:rsid w:val="006D6BEC"/>
    <w:pPr>
      <w:spacing w:line="480" w:lineRule="auto"/>
      <w:ind w:left="360"/>
    </w:pPr>
  </w:style>
  <w:style w:type="character" w:customStyle="1" w:styleId="BodyTextIndent2Char">
    <w:name w:val="Body Text Indent 2 Char"/>
    <w:link w:val="BodyTextIndent2"/>
    <w:uiPriority w:val="99"/>
    <w:semiHidden/>
    <w:rsid w:val="006D6BEC"/>
    <w:rPr>
      <w:rFonts w:ascii="Times New Roman" w:hAnsi="Times New Roman"/>
      <w:sz w:val="24"/>
      <w:szCs w:val="22"/>
    </w:rPr>
  </w:style>
  <w:style w:type="paragraph" w:customStyle="1" w:styleId="WPDefaultslocal">
    <w:name w:val="WP Defaults(local)"/>
    <w:rsid w:val="006D6BEC"/>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tLeast"/>
    </w:pPr>
    <w:rPr>
      <w:rFonts w:ascii="Geneva" w:hAnsi="Geneva"/>
      <w:color w:val="000000"/>
    </w:rPr>
  </w:style>
  <w:style w:type="paragraph" w:styleId="NormalWeb">
    <w:name w:val="Normal (Web)"/>
    <w:basedOn w:val="Normal"/>
    <w:uiPriority w:val="99"/>
    <w:rsid w:val="006D6BEC"/>
    <w:pPr>
      <w:spacing w:before="100" w:beforeAutospacing="1" w:after="100" w:afterAutospacing="1"/>
    </w:pPr>
    <w:rPr>
      <w:szCs w:val="24"/>
    </w:rPr>
  </w:style>
  <w:style w:type="paragraph" w:styleId="BalloonText">
    <w:name w:val="Balloon Text"/>
    <w:basedOn w:val="Normal"/>
    <w:link w:val="BalloonTextChar"/>
    <w:uiPriority w:val="99"/>
    <w:semiHidden/>
    <w:unhideWhenUsed/>
    <w:rsid w:val="00714EB0"/>
    <w:pPr>
      <w:spacing w:before="0" w:after="0"/>
    </w:pPr>
    <w:rPr>
      <w:rFonts w:ascii="Tahoma" w:hAnsi="Tahoma" w:cs="Tahoma"/>
      <w:sz w:val="16"/>
      <w:szCs w:val="16"/>
    </w:rPr>
  </w:style>
  <w:style w:type="character" w:customStyle="1" w:styleId="BalloonTextChar">
    <w:name w:val="Balloon Text Char"/>
    <w:link w:val="BalloonText"/>
    <w:uiPriority w:val="99"/>
    <w:semiHidden/>
    <w:rsid w:val="00714EB0"/>
    <w:rPr>
      <w:rFonts w:ascii="Tahoma" w:hAnsi="Tahoma" w:cs="Tahoma"/>
      <w:sz w:val="16"/>
      <w:szCs w:val="16"/>
    </w:rPr>
  </w:style>
  <w:style w:type="character" w:styleId="CommentReference">
    <w:name w:val="annotation reference"/>
    <w:unhideWhenUsed/>
    <w:rsid w:val="00714EB0"/>
    <w:rPr>
      <w:sz w:val="16"/>
      <w:szCs w:val="16"/>
    </w:rPr>
  </w:style>
  <w:style w:type="paragraph" w:styleId="CommentText">
    <w:name w:val="annotation text"/>
    <w:basedOn w:val="Normal"/>
    <w:link w:val="CommentTextChar"/>
    <w:unhideWhenUsed/>
    <w:rsid w:val="00714EB0"/>
    <w:rPr>
      <w:sz w:val="20"/>
      <w:szCs w:val="20"/>
    </w:rPr>
  </w:style>
  <w:style w:type="character" w:customStyle="1" w:styleId="CommentTextChar">
    <w:name w:val="Comment Text Char"/>
    <w:link w:val="CommentText"/>
    <w:rsid w:val="00714EB0"/>
    <w:rPr>
      <w:rFonts w:ascii="Times New Roman" w:hAnsi="Times New Roman"/>
    </w:rPr>
  </w:style>
  <w:style w:type="paragraph" w:styleId="CommentSubject">
    <w:name w:val="annotation subject"/>
    <w:basedOn w:val="CommentText"/>
    <w:next w:val="CommentText"/>
    <w:link w:val="CommentSubjectChar"/>
    <w:uiPriority w:val="99"/>
    <w:semiHidden/>
    <w:unhideWhenUsed/>
    <w:rsid w:val="00714EB0"/>
    <w:rPr>
      <w:b/>
      <w:bCs/>
    </w:rPr>
  </w:style>
  <w:style w:type="character" w:customStyle="1" w:styleId="CommentSubjectChar">
    <w:name w:val="Comment Subject Char"/>
    <w:link w:val="CommentSubject"/>
    <w:uiPriority w:val="99"/>
    <w:semiHidden/>
    <w:rsid w:val="00714EB0"/>
    <w:rPr>
      <w:rFonts w:ascii="Times New Roman" w:hAnsi="Times New Roman"/>
      <w:b/>
      <w:bCs/>
    </w:rPr>
  </w:style>
  <w:style w:type="paragraph" w:customStyle="1" w:styleId="Default">
    <w:name w:val="Default"/>
    <w:rsid w:val="005F7640"/>
    <w:pPr>
      <w:autoSpaceDE w:val="0"/>
      <w:autoSpaceDN w:val="0"/>
      <w:adjustRightInd w:val="0"/>
    </w:pPr>
    <w:rPr>
      <w:color w:val="000000"/>
    </w:rPr>
  </w:style>
  <w:style w:type="paragraph" w:styleId="DocumentMap">
    <w:name w:val="Document Map"/>
    <w:basedOn w:val="Normal"/>
    <w:semiHidden/>
    <w:rsid w:val="009D160D"/>
    <w:pPr>
      <w:shd w:val="clear" w:color="auto" w:fill="000080"/>
    </w:pPr>
    <w:rPr>
      <w:rFonts w:ascii="Tahoma" w:hAnsi="Tahoma" w:cs="Tahoma"/>
      <w:sz w:val="20"/>
      <w:szCs w:val="20"/>
    </w:rPr>
  </w:style>
  <w:style w:type="character" w:customStyle="1" w:styleId="summary-citation-pubmed1">
    <w:name w:val="summary-citation-pubmed1"/>
    <w:rsid w:val="006C4DCC"/>
    <w:rPr>
      <w:sz w:val="15"/>
      <w:szCs w:val="15"/>
    </w:rPr>
  </w:style>
  <w:style w:type="paragraph" w:styleId="TOC4">
    <w:name w:val="toc 4"/>
    <w:basedOn w:val="Normal"/>
    <w:next w:val="Normal"/>
    <w:autoRedefine/>
    <w:uiPriority w:val="39"/>
    <w:unhideWhenUsed/>
    <w:rsid w:val="0062652D"/>
    <w:pPr>
      <w:spacing w:before="0" w:after="100" w:line="276" w:lineRule="auto"/>
      <w:ind w:left="660"/>
    </w:pPr>
    <w:rPr>
      <w:rFonts w:ascii="Calibri" w:hAnsi="Calibri"/>
      <w:sz w:val="22"/>
    </w:rPr>
  </w:style>
  <w:style w:type="paragraph" w:styleId="TOC5">
    <w:name w:val="toc 5"/>
    <w:basedOn w:val="Normal"/>
    <w:next w:val="Normal"/>
    <w:autoRedefine/>
    <w:uiPriority w:val="39"/>
    <w:unhideWhenUsed/>
    <w:rsid w:val="0062652D"/>
    <w:pPr>
      <w:spacing w:before="0" w:after="100" w:line="276" w:lineRule="auto"/>
      <w:ind w:left="880"/>
    </w:pPr>
    <w:rPr>
      <w:rFonts w:ascii="Calibri" w:hAnsi="Calibri"/>
      <w:sz w:val="22"/>
    </w:rPr>
  </w:style>
  <w:style w:type="paragraph" w:styleId="TOC6">
    <w:name w:val="toc 6"/>
    <w:basedOn w:val="Normal"/>
    <w:next w:val="Normal"/>
    <w:autoRedefine/>
    <w:uiPriority w:val="39"/>
    <w:unhideWhenUsed/>
    <w:rsid w:val="0062652D"/>
    <w:pPr>
      <w:spacing w:before="0" w:after="100" w:line="276" w:lineRule="auto"/>
      <w:ind w:left="1100"/>
    </w:pPr>
    <w:rPr>
      <w:rFonts w:ascii="Calibri" w:hAnsi="Calibri"/>
      <w:sz w:val="22"/>
    </w:rPr>
  </w:style>
  <w:style w:type="paragraph" w:styleId="TOC7">
    <w:name w:val="toc 7"/>
    <w:basedOn w:val="Normal"/>
    <w:next w:val="Normal"/>
    <w:autoRedefine/>
    <w:uiPriority w:val="39"/>
    <w:unhideWhenUsed/>
    <w:rsid w:val="0062652D"/>
    <w:pPr>
      <w:spacing w:before="0" w:after="100" w:line="276" w:lineRule="auto"/>
      <w:ind w:left="1320"/>
    </w:pPr>
    <w:rPr>
      <w:rFonts w:ascii="Calibri" w:hAnsi="Calibri"/>
      <w:sz w:val="22"/>
    </w:rPr>
  </w:style>
  <w:style w:type="paragraph" w:styleId="TOC8">
    <w:name w:val="toc 8"/>
    <w:basedOn w:val="Normal"/>
    <w:next w:val="Normal"/>
    <w:autoRedefine/>
    <w:uiPriority w:val="39"/>
    <w:unhideWhenUsed/>
    <w:rsid w:val="0062652D"/>
    <w:pPr>
      <w:spacing w:before="0" w:after="100" w:line="276" w:lineRule="auto"/>
      <w:ind w:left="1540"/>
    </w:pPr>
    <w:rPr>
      <w:rFonts w:ascii="Calibri" w:hAnsi="Calibri"/>
      <w:sz w:val="22"/>
    </w:rPr>
  </w:style>
  <w:style w:type="paragraph" w:styleId="TOC9">
    <w:name w:val="toc 9"/>
    <w:basedOn w:val="Normal"/>
    <w:next w:val="Normal"/>
    <w:autoRedefine/>
    <w:uiPriority w:val="39"/>
    <w:unhideWhenUsed/>
    <w:rsid w:val="0062652D"/>
    <w:pPr>
      <w:spacing w:before="0" w:after="100" w:line="276" w:lineRule="auto"/>
      <w:ind w:left="1760"/>
    </w:pPr>
    <w:rPr>
      <w:rFonts w:ascii="Calibri" w:hAnsi="Calibri"/>
      <w:sz w:val="22"/>
    </w:rPr>
  </w:style>
  <w:style w:type="paragraph" w:styleId="EndnoteText">
    <w:name w:val="endnote text"/>
    <w:basedOn w:val="Normal"/>
    <w:link w:val="EndnoteTextChar"/>
    <w:uiPriority w:val="99"/>
    <w:semiHidden/>
    <w:unhideWhenUsed/>
    <w:rsid w:val="00E20667"/>
    <w:rPr>
      <w:sz w:val="20"/>
      <w:szCs w:val="20"/>
    </w:rPr>
  </w:style>
  <w:style w:type="character" w:customStyle="1" w:styleId="EndnoteTextChar">
    <w:name w:val="Endnote Text Char"/>
    <w:link w:val="EndnoteText"/>
    <w:uiPriority w:val="99"/>
    <w:semiHidden/>
    <w:rsid w:val="00E20667"/>
    <w:rPr>
      <w:rFonts w:ascii="Times New Roman" w:hAnsi="Times New Roman"/>
    </w:rPr>
  </w:style>
  <w:style w:type="character" w:styleId="EndnoteReference">
    <w:name w:val="endnote reference"/>
    <w:uiPriority w:val="99"/>
    <w:semiHidden/>
    <w:unhideWhenUsed/>
    <w:rsid w:val="00E20667"/>
    <w:rPr>
      <w:vertAlign w:val="superscript"/>
    </w:rPr>
  </w:style>
  <w:style w:type="character" w:customStyle="1" w:styleId="TitleChar">
    <w:name w:val="Title Char"/>
    <w:link w:val="Title"/>
    <w:rsid w:val="00F64798"/>
    <w:rPr>
      <w:rFonts w:ascii="Times New Roman" w:eastAsia="Times New Roman" w:hAnsi="Times New Roman"/>
      <w:b/>
      <w:sz w:val="24"/>
    </w:rPr>
  </w:style>
  <w:style w:type="paragraph" w:styleId="BodyTextIndent3">
    <w:name w:val="Body Text Indent 3"/>
    <w:basedOn w:val="Normal"/>
    <w:link w:val="BodyTextIndent3Char"/>
    <w:uiPriority w:val="99"/>
    <w:semiHidden/>
    <w:unhideWhenUsed/>
    <w:rsid w:val="000F5316"/>
    <w:pPr>
      <w:ind w:left="360"/>
    </w:pPr>
    <w:rPr>
      <w:sz w:val="16"/>
      <w:szCs w:val="16"/>
    </w:rPr>
  </w:style>
  <w:style w:type="character" w:customStyle="1" w:styleId="BodyTextIndent3Char">
    <w:name w:val="Body Text Indent 3 Char"/>
    <w:link w:val="BodyTextIndent3"/>
    <w:uiPriority w:val="99"/>
    <w:semiHidden/>
    <w:rsid w:val="000F5316"/>
    <w:rPr>
      <w:rFonts w:ascii="Times New Roman" w:hAnsi="Times New Roman"/>
      <w:sz w:val="16"/>
      <w:szCs w:val="16"/>
    </w:rPr>
  </w:style>
  <w:style w:type="paragraph" w:customStyle="1" w:styleId="a">
    <w:name w:val="_"/>
    <w:basedOn w:val="Normal"/>
    <w:rsid w:val="000F5316"/>
    <w:pPr>
      <w:widowControl w:val="0"/>
      <w:spacing w:before="0" w:after="0"/>
      <w:ind w:left="1438" w:hanging="346"/>
    </w:pPr>
    <w:rPr>
      <w:snapToGrid w:val="0"/>
      <w:szCs w:val="24"/>
    </w:rPr>
  </w:style>
  <w:style w:type="paragraph" w:styleId="NormalIndent">
    <w:name w:val="Normal Indent"/>
    <w:basedOn w:val="Normal"/>
    <w:rsid w:val="000F5316"/>
    <w:pPr>
      <w:overflowPunct w:val="0"/>
      <w:autoSpaceDE w:val="0"/>
      <w:autoSpaceDN w:val="0"/>
      <w:adjustRightInd w:val="0"/>
      <w:spacing w:before="0" w:after="0"/>
      <w:ind w:left="720"/>
      <w:textAlignment w:val="baseline"/>
    </w:pPr>
    <w:rPr>
      <w:szCs w:val="24"/>
    </w:rPr>
  </w:style>
  <w:style w:type="paragraph" w:styleId="ListParagraph">
    <w:name w:val="List Paragraph"/>
    <w:basedOn w:val="Normal"/>
    <w:uiPriority w:val="34"/>
    <w:qFormat/>
    <w:rsid w:val="007E008A"/>
    <w:pPr>
      <w:spacing w:before="0" w:after="0"/>
      <w:ind w:left="720"/>
      <w:contextualSpacing/>
    </w:pPr>
    <w:rPr>
      <w:szCs w:val="24"/>
    </w:rPr>
  </w:style>
  <w:style w:type="table" w:styleId="TableGrid">
    <w:name w:val="Table Grid"/>
    <w:basedOn w:val="TableNormal"/>
    <w:uiPriority w:val="39"/>
    <w:rsid w:val="00340203"/>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EB56B0"/>
    <w:rPr>
      <w:szCs w:val="22"/>
    </w:rPr>
  </w:style>
  <w:style w:type="paragraph" w:customStyle="1" w:styleId="Normal1">
    <w:name w:val="Normal1"/>
    <w:basedOn w:val="Normal"/>
    <w:uiPriority w:val="99"/>
    <w:rsid w:val="00416DEB"/>
    <w:pPr>
      <w:widowControl w:val="0"/>
      <w:autoSpaceDE w:val="0"/>
      <w:autoSpaceDN w:val="0"/>
      <w:adjustRightInd w:val="0"/>
      <w:spacing w:after="0" w:line="240" w:lineRule="atLeast"/>
    </w:pPr>
    <w:rPr>
      <w:rFonts w:ascii="Palatino" w:hAnsi="Palatino"/>
      <w:szCs w:val="20"/>
    </w:rPr>
  </w:style>
  <w:style w:type="character" w:styleId="Emphasis">
    <w:name w:val="Emphasis"/>
    <w:uiPriority w:val="20"/>
    <w:qFormat/>
    <w:rsid w:val="002D764B"/>
    <w:rPr>
      <w:i/>
      <w:iCs/>
    </w:rPr>
  </w:style>
  <w:style w:type="character" w:styleId="IntenseReference">
    <w:name w:val="Intense Reference"/>
    <w:uiPriority w:val="32"/>
    <w:qFormat/>
    <w:rsid w:val="00A836DF"/>
    <w:rPr>
      <w:b/>
      <w:bCs/>
      <w:i/>
      <w:iCs/>
      <w:caps/>
      <w:color w:val="4F81BD"/>
    </w:rPr>
  </w:style>
  <w:style w:type="paragraph" w:customStyle="1" w:styleId="Style4">
    <w:name w:val="Style4"/>
    <w:basedOn w:val="Heading2"/>
    <w:qFormat/>
    <w:rsid w:val="00A836DF"/>
    <w:pPr>
      <w:widowControl w:val="0"/>
      <w:numPr>
        <w:numId w:val="12"/>
      </w:numPr>
      <w:tabs>
        <w:tab w:val="num" w:pos="360"/>
      </w:tabs>
      <w:spacing w:before="0" w:after="0"/>
      <w:ind w:left="720" w:hanging="432"/>
    </w:pPr>
    <w:rPr>
      <w:rFonts w:ascii="Cambria" w:eastAsia="MS Mincho" w:hAnsi="Cambria"/>
      <w:b w:val="0"/>
      <w:bCs/>
      <w:i/>
      <w:iCs/>
      <w:smallCaps w:val="0"/>
      <w:color w:val="9C129D"/>
      <w:spacing w:val="15"/>
      <w:szCs w:val="22"/>
    </w:rPr>
  </w:style>
  <w:style w:type="paragraph" w:styleId="NoSpacing">
    <w:name w:val="No Spacing"/>
    <w:basedOn w:val="Normal"/>
    <w:link w:val="NoSpacingChar"/>
    <w:uiPriority w:val="1"/>
    <w:qFormat/>
    <w:rsid w:val="00984A92"/>
    <w:pPr>
      <w:spacing w:before="0" w:after="0"/>
    </w:pPr>
    <w:rPr>
      <w:rFonts w:ascii="Calibri" w:eastAsia="MS Mincho" w:hAnsi="Calibri"/>
      <w:sz w:val="20"/>
      <w:szCs w:val="20"/>
    </w:rPr>
  </w:style>
  <w:style w:type="character" w:customStyle="1" w:styleId="NoSpacingChar">
    <w:name w:val="No Spacing Char"/>
    <w:link w:val="NoSpacing"/>
    <w:uiPriority w:val="1"/>
    <w:rsid w:val="00984A92"/>
    <w:rPr>
      <w:rFonts w:eastAsia="MS Mincho"/>
    </w:rPr>
  </w:style>
  <w:style w:type="character" w:styleId="Mention">
    <w:name w:val="Mention"/>
    <w:uiPriority w:val="99"/>
    <w:semiHidden/>
    <w:unhideWhenUsed/>
    <w:rsid w:val="005323DD"/>
    <w:rPr>
      <w:color w:val="2B579A"/>
      <w:shd w:val="clear" w:color="auto" w:fill="E6E6E6"/>
    </w:rPr>
  </w:style>
  <w:style w:type="character" w:styleId="UnresolvedMention">
    <w:name w:val="Unresolved Mention"/>
    <w:uiPriority w:val="99"/>
    <w:semiHidden/>
    <w:unhideWhenUsed/>
    <w:rsid w:val="002F0DD1"/>
    <w:rPr>
      <w:color w:val="808080"/>
      <w:shd w:val="clear" w:color="auto" w:fill="E6E6E6"/>
    </w:rPr>
  </w:style>
  <w:style w:type="paragraph" w:customStyle="1" w:styleId="EndNoteBibliographyTitle">
    <w:name w:val="EndNote Bibliography Title"/>
    <w:basedOn w:val="Normal"/>
    <w:link w:val="EndNoteBibliographyTitleChar"/>
    <w:rsid w:val="00063C95"/>
    <w:pPr>
      <w:spacing w:after="0"/>
      <w:jc w:val="center"/>
    </w:pPr>
    <w:rPr>
      <w:noProof/>
    </w:rPr>
  </w:style>
  <w:style w:type="character" w:customStyle="1" w:styleId="EndNoteBibliographyTitleChar">
    <w:name w:val="EndNote Bibliography Title Char"/>
    <w:link w:val="EndNoteBibliographyTitle"/>
    <w:rsid w:val="00063C95"/>
    <w:rPr>
      <w:rFonts w:ascii="Times New Roman" w:hAnsi="Times New Roman"/>
      <w:noProof/>
      <w:sz w:val="24"/>
      <w:szCs w:val="22"/>
    </w:rPr>
  </w:style>
  <w:style w:type="paragraph" w:customStyle="1" w:styleId="EndNoteBibliography">
    <w:name w:val="EndNote Bibliography"/>
    <w:basedOn w:val="Normal"/>
    <w:link w:val="EndNoteBibliographyChar"/>
    <w:rsid w:val="00063C95"/>
    <w:rPr>
      <w:noProof/>
    </w:rPr>
  </w:style>
  <w:style w:type="character" w:customStyle="1" w:styleId="EndNoteBibliographyChar">
    <w:name w:val="EndNote Bibliography Char"/>
    <w:link w:val="EndNoteBibliography"/>
    <w:rsid w:val="00063C95"/>
    <w:rPr>
      <w:rFonts w:ascii="Times New Roman" w:hAnsi="Times New Roman"/>
      <w:noProof/>
      <w:sz w:val="24"/>
      <w:szCs w:val="22"/>
    </w:rPr>
  </w:style>
  <w:style w:type="character" w:customStyle="1" w:styleId="crossreference">
    <w:name w:val="cross reference"/>
    <w:uiPriority w:val="1"/>
    <w:qFormat/>
    <w:rsid w:val="00E86830"/>
    <w:rPr>
      <w:rFonts w:ascii="Times New Roman" w:hAnsi="Times New Roman"/>
      <w:color w:val="0000FF"/>
      <w:sz w:val="24"/>
      <w:u w:val="single"/>
    </w:rPr>
  </w:style>
  <w:style w:type="paragraph" w:styleId="FootnoteText">
    <w:name w:val="footnote text"/>
    <w:basedOn w:val="Normal"/>
    <w:link w:val="FootnoteTextChar"/>
    <w:uiPriority w:val="99"/>
    <w:unhideWhenUsed/>
    <w:qFormat/>
    <w:rsid w:val="008B3A3B"/>
    <w:pPr>
      <w:spacing w:before="0" w:after="0"/>
    </w:pPr>
    <w:rPr>
      <w:rFonts w:ascii="Arial" w:hAnsi="Arial"/>
      <w:sz w:val="20"/>
      <w:szCs w:val="20"/>
    </w:rPr>
  </w:style>
  <w:style w:type="character" w:customStyle="1" w:styleId="FootnoteTextChar">
    <w:name w:val="Footnote Text Char"/>
    <w:basedOn w:val="DefaultParagraphFont"/>
    <w:link w:val="FootnoteText"/>
    <w:uiPriority w:val="99"/>
    <w:rsid w:val="008B3A3B"/>
    <w:rPr>
      <w:rFonts w:ascii="Arial" w:eastAsia="Times New Roman" w:hAnsi="Arial"/>
    </w:rPr>
  </w:style>
  <w:style w:type="character" w:styleId="FootnoteReference">
    <w:name w:val="footnote reference"/>
    <w:uiPriority w:val="99"/>
    <w:unhideWhenUsed/>
    <w:rsid w:val="008B3A3B"/>
    <w:rPr>
      <w:vertAlign w:val="superscript"/>
    </w:rPr>
  </w:style>
  <w:style w:type="paragraph" w:customStyle="1" w:styleId="CROMSInstruction">
    <w:name w:val="CROMS_Instruction"/>
    <w:basedOn w:val="BodyText"/>
    <w:uiPriority w:val="17"/>
    <w:rsid w:val="00B76A12"/>
    <w:pPr>
      <w:spacing w:before="120" w:after="120"/>
    </w:pPr>
    <w:rPr>
      <w:rFonts w:ascii="Arial" w:hAnsi="Arial"/>
      <w:i/>
      <w:iCs/>
      <w:color w:val="44546A" w:themeColor="text2"/>
      <w:lang w:val="en-US"/>
    </w:rPr>
  </w:style>
  <w:style w:type="paragraph" w:customStyle="1" w:styleId="CROMSInstructionalTextBullets">
    <w:name w:val="CROMS_Instructional Text_Bullets"/>
    <w:basedOn w:val="CROMSInstruction"/>
    <w:rsid w:val="00A134BD"/>
    <w:pPr>
      <w:numPr>
        <w:numId w:val="19"/>
      </w:numPr>
    </w:pPr>
  </w:style>
  <w:style w:type="paragraph" w:styleId="ListBullet">
    <w:name w:val="List Bullet"/>
    <w:basedOn w:val="Normal"/>
    <w:unhideWhenUsed/>
    <w:rsid w:val="00A7283B"/>
    <w:pPr>
      <w:spacing w:before="200" w:after="200" w:line="276" w:lineRule="auto"/>
      <w:contextualSpacing/>
    </w:pPr>
    <w:rPr>
      <w:rFonts w:asciiTheme="minorHAnsi" w:eastAsiaTheme="minorEastAsia" w:hAnsiTheme="minorHAnsi" w:cstheme="minorBidi"/>
      <w:sz w:val="20"/>
      <w:szCs w:val="20"/>
    </w:rPr>
  </w:style>
  <w:style w:type="paragraph" w:customStyle="1" w:styleId="CROMSTextBullet">
    <w:name w:val="CROMS_Text_Bullet"/>
    <w:basedOn w:val="ListBullet"/>
    <w:rsid w:val="00A7283B"/>
    <w:pPr>
      <w:numPr>
        <w:numId w:val="22"/>
      </w:numPr>
      <w:spacing w:before="0" w:after="120" w:line="274" w:lineRule="auto"/>
      <w:contextualSpacing w:val="0"/>
    </w:pPr>
    <w:rPr>
      <w:rFonts w:ascii="Arial" w:eastAsia="Times New Roman" w:hAnsi="Arial" w:cs="Times New Roman"/>
      <w:sz w:val="24"/>
      <w:szCs w:val="24"/>
    </w:rPr>
  </w:style>
  <w:style w:type="numbering" w:customStyle="1" w:styleId="SPNumberedTabs">
    <w:name w:val="SP Numbered Tabs"/>
    <w:rsid w:val="003F3F44"/>
  </w:style>
  <w:style w:type="paragraph" w:customStyle="1" w:styleId="p1">
    <w:name w:val="p1"/>
    <w:basedOn w:val="Normal"/>
    <w:rsid w:val="007D3F72"/>
    <w:pPr>
      <w:shd w:val="clear" w:color="auto" w:fill="F1F1F1"/>
      <w:spacing w:before="0" w:after="180"/>
    </w:pPr>
    <w:rPr>
      <w:rFonts w:ascii="Helvetica Neue" w:eastAsiaTheme="minorHAnsi" w:hAnsi="Helvetica Neue" w:cs="Calibri"/>
      <w:color w:val="292929"/>
      <w:sz w:val="18"/>
      <w:szCs w:val="18"/>
    </w:rPr>
  </w:style>
  <w:style w:type="character" w:customStyle="1" w:styleId="apple-converted-space">
    <w:name w:val="apple-converted-space"/>
    <w:basedOn w:val="DefaultParagraphFont"/>
    <w:rsid w:val="007D3F7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2" w:type="dxa"/>
        <w:right w:w="72" w:type="dxa"/>
      </w:tblCellMar>
    </w:tblPr>
  </w:style>
  <w:style w:type="table" w:customStyle="1" w:styleId="a3">
    <w:basedOn w:val="TableNormal"/>
    <w:rPr>
      <w:sz w:val="22"/>
      <w:szCs w:val="22"/>
    </w:r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72" w:type="dxa"/>
        <w:right w:w="72" w:type="dxa"/>
      </w:tblCellMar>
    </w:tblPr>
  </w:style>
  <w:style w:type="table" w:customStyle="1" w:styleId="a8">
    <w:basedOn w:val="TableNormal"/>
    <w:rPr>
      <w:sz w:val="22"/>
      <w:szCs w:val="22"/>
    </w:rPr>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character" w:customStyle="1" w:styleId="relative">
    <w:name w:val="relative"/>
    <w:basedOn w:val="DefaultParagraphFont"/>
    <w:rsid w:val="00963FCD"/>
  </w:style>
  <w:style w:type="character" w:styleId="Strong">
    <w:name w:val="Strong"/>
    <w:basedOn w:val="DefaultParagraphFont"/>
    <w:uiPriority w:val="22"/>
    <w:qFormat/>
    <w:rsid w:val="00963FCD"/>
    <w:rPr>
      <w:b/>
      <w:bCs/>
    </w:rPr>
  </w:style>
  <w:style w:type="character" w:customStyle="1" w:styleId="ms-1">
    <w:name w:val="ms-1"/>
    <w:basedOn w:val="DefaultParagraphFont"/>
    <w:rsid w:val="00963FCD"/>
  </w:style>
  <w:style w:type="character" w:customStyle="1" w:styleId="max-w-full">
    <w:name w:val="max-w-full"/>
    <w:basedOn w:val="DefaultParagraphFont"/>
    <w:rsid w:val="00963F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6222901">
      <w:bodyDiv w:val="1"/>
      <w:marLeft w:val="0"/>
      <w:marRight w:val="0"/>
      <w:marTop w:val="0"/>
      <w:marBottom w:val="0"/>
      <w:divBdr>
        <w:top w:val="none" w:sz="0" w:space="0" w:color="auto"/>
        <w:left w:val="none" w:sz="0" w:space="0" w:color="auto"/>
        <w:bottom w:val="none" w:sz="0" w:space="0" w:color="auto"/>
        <w:right w:val="none" w:sz="0" w:space="0" w:color="auto"/>
      </w:divBdr>
    </w:div>
    <w:div w:id="1900480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rahmsd.com" TargetMode="Externa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om-dx.zomedica.com/Products/vetguardia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accessdata.fda.gov/scripts/cdrh/cfdocs/cfpmn/pmn.cfm?ID=K202464" TargetMode="External"/><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8/08/relationships/commentsExtensible" Target="commentsExtensi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c/4DNvDzQkwf2YokFhwp95OV+w==">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11269</Words>
  <Characters>64238</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NIHI;OHSRP</dc:creator>
  <cp:lastModifiedBy>Hu, Helen H.</cp:lastModifiedBy>
  <cp:revision>2</cp:revision>
  <dcterms:created xsi:type="dcterms:W3CDTF">2024-03-19T21:06:00Z</dcterms:created>
  <dcterms:modified xsi:type="dcterms:W3CDTF">2025-07-18T19:22:00Z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220596142</vt:i4>
  </property>
</Properties>
</file>